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92F555" w14:textId="3B71574F" w:rsidR="00193D31" w:rsidRDefault="00000000">
      <w:pPr>
        <w:pStyle w:val="Subtitle"/>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 CRM APPLICATION FOR WHOLESALE RICE MILL</w:t>
      </w:r>
    </w:p>
    <w:p w14:paraId="5BDAAD98" w14:textId="3C332D89" w:rsidR="00193D31" w:rsidRDefault="00006A83" w:rsidP="00396011">
      <w:pPr>
        <w:rPr>
          <w:rFonts w:ascii="Times New Roman" w:hAnsi="Times New Roman" w:cs="Times New Roman"/>
          <w:b/>
          <w:bCs/>
          <w:sz w:val="28"/>
          <w:szCs w:val="28"/>
        </w:rPr>
      </w:pPr>
      <w:r w:rsidRPr="00006A83">
        <w:rPr>
          <w:rFonts w:ascii="Times New Roman" w:hAnsi="Times New Roman" w:cs="Times New Roman"/>
          <w:b/>
          <w:bCs/>
          <w:sz w:val="28"/>
          <w:szCs w:val="28"/>
        </w:rPr>
        <w:t>Project Overview</w:t>
      </w:r>
      <w:r>
        <w:rPr>
          <w:rFonts w:ascii="Times New Roman" w:hAnsi="Times New Roman" w:cs="Times New Roman"/>
          <w:b/>
          <w:bCs/>
          <w:sz w:val="28"/>
          <w:szCs w:val="28"/>
        </w:rPr>
        <w:t>:</w:t>
      </w:r>
      <w:bookmarkStart w:id="0" w:name="_30j0zll" w:colFirst="0" w:colLast="0"/>
      <w:bookmarkEnd w:id="0"/>
    </w:p>
    <w:p w14:paraId="09DE06AD" w14:textId="77777777" w:rsidR="00396011" w:rsidRPr="00396011" w:rsidRDefault="00396011" w:rsidP="00396011">
      <w:pPr>
        <w:rPr>
          <w:rFonts w:ascii="Times New Roman" w:hAnsi="Times New Roman" w:cs="Times New Roman"/>
          <w:b/>
          <w:bCs/>
          <w:sz w:val="28"/>
          <w:szCs w:val="28"/>
        </w:rPr>
      </w:pPr>
    </w:p>
    <w:p w14:paraId="2B2FAFF2" w14:textId="77777777" w:rsidR="00006A83" w:rsidRDefault="00006A83" w:rsidP="00006A83">
      <w:pPr>
        <w:jc w:val="both"/>
        <w:rPr>
          <w:rFonts w:ascii="Times New Roman" w:hAnsi="Times New Roman" w:cs="Times New Roman"/>
          <w:sz w:val="24"/>
          <w:szCs w:val="24"/>
        </w:rPr>
      </w:pPr>
      <w:r w:rsidRPr="00006A83">
        <w:rPr>
          <w:rFonts w:ascii="Times New Roman" w:hAnsi="Times New Roman" w:cs="Times New Roman"/>
          <w:sz w:val="24"/>
          <w:szCs w:val="24"/>
        </w:rPr>
        <w:t>This project aims to build a comprehensive CRM application tailored for a wholesale rice mill using Salesforce. The application includes functionalities to manage rice distribution, track consumer interactions, and analyze sales data. The key components of the project are:</w:t>
      </w:r>
    </w:p>
    <w:p w14:paraId="490ED7C7" w14:textId="77777777" w:rsidR="00396011" w:rsidRDefault="00396011" w:rsidP="00006A83">
      <w:pPr>
        <w:jc w:val="both"/>
        <w:rPr>
          <w:rFonts w:ascii="Times New Roman" w:hAnsi="Times New Roman" w:cs="Times New Roman"/>
          <w:sz w:val="24"/>
          <w:szCs w:val="24"/>
        </w:rPr>
      </w:pPr>
    </w:p>
    <w:p w14:paraId="711B6E80"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sz w:val="24"/>
          <w:szCs w:val="24"/>
        </w:rPr>
        <w:t xml:space="preserve"> </w:t>
      </w:r>
      <w:r w:rsidRPr="00006A83">
        <w:rPr>
          <w:rFonts w:ascii="Times New Roman" w:hAnsi="Times New Roman" w:cs="Times New Roman"/>
          <w:b/>
          <w:bCs/>
          <w:sz w:val="24"/>
          <w:szCs w:val="24"/>
        </w:rPr>
        <w:t>1. Custom Objects and Fields:</w:t>
      </w:r>
    </w:p>
    <w:p w14:paraId="29A4345A" w14:textId="6AB63B37" w:rsidR="00006A83" w:rsidRPr="00006A83" w:rsidRDefault="00006A83" w:rsidP="00006A83">
      <w:pPr>
        <w:pStyle w:val="ListParagraph"/>
        <w:numPr>
          <w:ilvl w:val="0"/>
          <w:numId w:val="55"/>
        </w:numPr>
        <w:tabs>
          <w:tab w:val="left" w:pos="360"/>
        </w:tabs>
        <w:jc w:val="both"/>
        <w:rPr>
          <w:rFonts w:ascii="Times New Roman" w:hAnsi="Times New Roman" w:cs="Times New Roman"/>
          <w:sz w:val="24"/>
          <w:szCs w:val="24"/>
        </w:rPr>
      </w:pPr>
      <w:r w:rsidRPr="00006A83">
        <w:rPr>
          <w:rFonts w:ascii="Times New Roman" w:hAnsi="Times New Roman" w:cs="Times New Roman"/>
          <w:sz w:val="24"/>
          <w:szCs w:val="24"/>
        </w:rPr>
        <w:t xml:space="preserve">Creation of custom objects like Consumers, Rice Details, Rice Mill, and Suppliers. </w:t>
      </w:r>
    </w:p>
    <w:p w14:paraId="5E603411" w14:textId="5BC703AB" w:rsidR="00006A83" w:rsidRDefault="00006A83" w:rsidP="00006A83">
      <w:pPr>
        <w:pStyle w:val="ListParagraph"/>
        <w:numPr>
          <w:ilvl w:val="0"/>
          <w:numId w:val="55"/>
        </w:numPr>
        <w:jc w:val="both"/>
        <w:rPr>
          <w:rFonts w:ascii="Times New Roman" w:hAnsi="Times New Roman" w:cs="Times New Roman"/>
          <w:sz w:val="24"/>
          <w:szCs w:val="24"/>
        </w:rPr>
      </w:pPr>
      <w:r w:rsidRPr="00006A83">
        <w:rPr>
          <w:rFonts w:ascii="Times New Roman" w:hAnsi="Times New Roman" w:cs="Times New Roman"/>
          <w:sz w:val="24"/>
          <w:szCs w:val="24"/>
        </w:rPr>
        <w:t>Adding custom fields to capture relevant data such as rice type, amount distributed, and payment mode.</w:t>
      </w:r>
    </w:p>
    <w:p w14:paraId="4578476A" w14:textId="77777777" w:rsidR="00396011" w:rsidRPr="00396011" w:rsidRDefault="00396011" w:rsidP="00396011">
      <w:pPr>
        <w:ind w:left="360"/>
        <w:jc w:val="both"/>
        <w:rPr>
          <w:rFonts w:ascii="Times New Roman" w:hAnsi="Times New Roman" w:cs="Times New Roman"/>
          <w:sz w:val="24"/>
          <w:szCs w:val="24"/>
        </w:rPr>
      </w:pPr>
    </w:p>
    <w:p w14:paraId="4783AAF4"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sz w:val="24"/>
          <w:szCs w:val="24"/>
        </w:rPr>
        <w:t xml:space="preserve"> </w:t>
      </w:r>
      <w:r w:rsidRPr="00006A83">
        <w:rPr>
          <w:rFonts w:ascii="Times New Roman" w:hAnsi="Times New Roman" w:cs="Times New Roman"/>
          <w:b/>
          <w:bCs/>
          <w:sz w:val="24"/>
          <w:szCs w:val="24"/>
        </w:rPr>
        <w:t xml:space="preserve">2. Roles and Profiles: </w:t>
      </w:r>
    </w:p>
    <w:p w14:paraId="01D10672" w14:textId="6C3BE870" w:rsidR="00006A83" w:rsidRPr="00006A83" w:rsidRDefault="00006A83" w:rsidP="00006A83">
      <w:pPr>
        <w:pStyle w:val="ListParagraph"/>
        <w:numPr>
          <w:ilvl w:val="0"/>
          <w:numId w:val="56"/>
        </w:numPr>
        <w:jc w:val="both"/>
        <w:rPr>
          <w:rFonts w:ascii="Times New Roman" w:hAnsi="Times New Roman" w:cs="Times New Roman"/>
          <w:sz w:val="24"/>
          <w:szCs w:val="24"/>
        </w:rPr>
      </w:pPr>
      <w:r w:rsidRPr="00006A83">
        <w:rPr>
          <w:rFonts w:ascii="Times New Roman" w:hAnsi="Times New Roman" w:cs="Times New Roman"/>
          <w:sz w:val="24"/>
          <w:szCs w:val="24"/>
        </w:rPr>
        <w:t>Defining roles like Owner, Employer, and Worker with appropriate access permissions.</w:t>
      </w:r>
    </w:p>
    <w:p w14:paraId="1B58C231" w14:textId="13C34DBA" w:rsidR="00006A83" w:rsidRDefault="00006A83" w:rsidP="00006A83">
      <w:pPr>
        <w:pStyle w:val="ListParagraph"/>
        <w:numPr>
          <w:ilvl w:val="0"/>
          <w:numId w:val="56"/>
        </w:numPr>
        <w:jc w:val="both"/>
        <w:rPr>
          <w:rFonts w:ascii="Times New Roman" w:hAnsi="Times New Roman" w:cs="Times New Roman"/>
          <w:sz w:val="24"/>
          <w:szCs w:val="24"/>
        </w:rPr>
      </w:pPr>
      <w:r w:rsidRPr="00006A83">
        <w:rPr>
          <w:rFonts w:ascii="Times New Roman" w:hAnsi="Times New Roman" w:cs="Times New Roman"/>
          <w:sz w:val="24"/>
          <w:szCs w:val="24"/>
        </w:rPr>
        <w:t xml:space="preserve">Creating profiles and assigning them to users to control their access levels. </w:t>
      </w:r>
    </w:p>
    <w:p w14:paraId="185A7FB7" w14:textId="77777777" w:rsidR="00396011" w:rsidRPr="00006A83" w:rsidRDefault="00396011" w:rsidP="00396011">
      <w:pPr>
        <w:pStyle w:val="ListParagraph"/>
        <w:jc w:val="both"/>
        <w:rPr>
          <w:rFonts w:ascii="Times New Roman" w:hAnsi="Times New Roman" w:cs="Times New Roman"/>
          <w:sz w:val="24"/>
          <w:szCs w:val="24"/>
        </w:rPr>
      </w:pPr>
    </w:p>
    <w:p w14:paraId="2B2D8C79" w14:textId="77777777" w:rsidR="00006A83" w:rsidRPr="00006A83" w:rsidRDefault="00006A83" w:rsidP="00006A83">
      <w:pPr>
        <w:jc w:val="both"/>
        <w:rPr>
          <w:rFonts w:ascii="Times New Roman" w:hAnsi="Times New Roman" w:cs="Times New Roman"/>
          <w:b/>
          <w:bCs/>
          <w:sz w:val="24"/>
          <w:szCs w:val="24"/>
        </w:rPr>
      </w:pPr>
      <w:r w:rsidRPr="00006A83">
        <w:rPr>
          <w:rFonts w:ascii="Times New Roman" w:hAnsi="Times New Roman" w:cs="Times New Roman"/>
          <w:b/>
          <w:bCs/>
          <w:sz w:val="24"/>
          <w:szCs w:val="24"/>
        </w:rPr>
        <w:t xml:space="preserve">3. Page Layouts: </w:t>
      </w:r>
    </w:p>
    <w:p w14:paraId="7E753B18" w14:textId="2FD9D522" w:rsidR="00006A83" w:rsidRDefault="00006A83" w:rsidP="00006A83">
      <w:pPr>
        <w:pStyle w:val="ListParagraph"/>
        <w:numPr>
          <w:ilvl w:val="0"/>
          <w:numId w:val="57"/>
        </w:numPr>
        <w:jc w:val="both"/>
        <w:rPr>
          <w:rFonts w:ascii="Times New Roman" w:hAnsi="Times New Roman" w:cs="Times New Roman"/>
          <w:sz w:val="24"/>
          <w:szCs w:val="24"/>
        </w:rPr>
      </w:pPr>
      <w:r w:rsidRPr="00006A83">
        <w:rPr>
          <w:rFonts w:ascii="Times New Roman" w:hAnsi="Times New Roman" w:cs="Times New Roman"/>
          <w:sz w:val="24"/>
          <w:szCs w:val="24"/>
        </w:rPr>
        <w:t>Designing page layouts for different objects to ensure that users have an intuitive and organized interface.</w:t>
      </w:r>
    </w:p>
    <w:p w14:paraId="1C1B8F18" w14:textId="77777777" w:rsidR="00396011" w:rsidRDefault="00396011" w:rsidP="00396011">
      <w:pPr>
        <w:pStyle w:val="ListParagraph"/>
        <w:ind w:left="787"/>
        <w:jc w:val="both"/>
        <w:rPr>
          <w:rFonts w:ascii="Times New Roman" w:hAnsi="Times New Roman" w:cs="Times New Roman"/>
          <w:sz w:val="24"/>
          <w:szCs w:val="24"/>
        </w:rPr>
      </w:pPr>
    </w:p>
    <w:p w14:paraId="7FC58033" w14:textId="77777777" w:rsidR="00006A83" w:rsidRPr="00396011" w:rsidRDefault="00006A83" w:rsidP="00006A83">
      <w:pPr>
        <w:jc w:val="both"/>
        <w:rPr>
          <w:rFonts w:ascii="Times New Roman" w:hAnsi="Times New Roman" w:cs="Times New Roman"/>
          <w:b/>
          <w:bCs/>
          <w:sz w:val="24"/>
          <w:szCs w:val="24"/>
        </w:rPr>
      </w:pPr>
      <w:r w:rsidRPr="00396011">
        <w:rPr>
          <w:rFonts w:ascii="Times New Roman" w:hAnsi="Times New Roman" w:cs="Times New Roman"/>
          <w:b/>
          <w:bCs/>
          <w:sz w:val="24"/>
          <w:szCs w:val="24"/>
        </w:rPr>
        <w:t xml:space="preserve">4. Reports and Dashboards: </w:t>
      </w:r>
    </w:p>
    <w:p w14:paraId="128B0CC2" w14:textId="77777777" w:rsidR="00006A83" w:rsidRPr="00396011" w:rsidRDefault="00006A83" w:rsidP="00396011">
      <w:pPr>
        <w:pStyle w:val="ListParagraph"/>
        <w:numPr>
          <w:ilvl w:val="0"/>
          <w:numId w:val="58"/>
        </w:numPr>
        <w:jc w:val="both"/>
        <w:rPr>
          <w:rFonts w:ascii="Times New Roman" w:hAnsi="Times New Roman" w:cs="Times New Roman"/>
          <w:sz w:val="24"/>
          <w:szCs w:val="24"/>
        </w:rPr>
      </w:pPr>
      <w:r w:rsidRPr="00396011">
        <w:rPr>
          <w:rFonts w:ascii="Times New Roman" w:hAnsi="Times New Roman" w:cs="Times New Roman"/>
          <w:sz w:val="24"/>
          <w:szCs w:val="24"/>
        </w:rPr>
        <w:t xml:space="preserve">Generating reports to analyze daily rice distribution and consumer interactions. </w:t>
      </w:r>
    </w:p>
    <w:p w14:paraId="302EBE93" w14:textId="1DAE4E0F" w:rsidR="00396011" w:rsidRDefault="00006A83" w:rsidP="00396011">
      <w:pPr>
        <w:pStyle w:val="ListParagraph"/>
        <w:numPr>
          <w:ilvl w:val="0"/>
          <w:numId w:val="58"/>
        </w:numPr>
        <w:jc w:val="both"/>
        <w:rPr>
          <w:rFonts w:ascii="Times New Roman" w:hAnsi="Times New Roman" w:cs="Times New Roman"/>
          <w:sz w:val="24"/>
          <w:szCs w:val="24"/>
        </w:rPr>
      </w:pPr>
      <w:r w:rsidRPr="00396011">
        <w:rPr>
          <w:rFonts w:ascii="Times New Roman" w:hAnsi="Times New Roman" w:cs="Times New Roman"/>
          <w:sz w:val="24"/>
          <w:szCs w:val="24"/>
        </w:rPr>
        <w:t xml:space="preserve">Creating dashboards to provide a visual summary of key metrics and performance indicators. </w:t>
      </w:r>
    </w:p>
    <w:p w14:paraId="7838DEEB" w14:textId="77777777" w:rsidR="00396011" w:rsidRPr="00396011" w:rsidRDefault="00396011" w:rsidP="00396011">
      <w:pPr>
        <w:pStyle w:val="ListParagraph"/>
        <w:jc w:val="both"/>
        <w:rPr>
          <w:rFonts w:ascii="Times New Roman" w:hAnsi="Times New Roman" w:cs="Times New Roman"/>
          <w:sz w:val="24"/>
          <w:szCs w:val="24"/>
        </w:rPr>
      </w:pPr>
    </w:p>
    <w:p w14:paraId="5B78E75D" w14:textId="453F806D" w:rsidR="00006A83" w:rsidRDefault="00006A83" w:rsidP="00006A83">
      <w:pPr>
        <w:jc w:val="both"/>
        <w:rPr>
          <w:rFonts w:ascii="Times New Roman" w:hAnsi="Times New Roman" w:cs="Times New Roman"/>
          <w:sz w:val="24"/>
          <w:szCs w:val="24"/>
        </w:rPr>
      </w:pPr>
      <w:r w:rsidRPr="00396011">
        <w:rPr>
          <w:rFonts w:ascii="Times New Roman" w:hAnsi="Times New Roman" w:cs="Times New Roman"/>
          <w:b/>
          <w:bCs/>
          <w:sz w:val="24"/>
          <w:szCs w:val="24"/>
        </w:rPr>
        <w:t>5. Automation and Notifications:</w:t>
      </w:r>
      <w:r w:rsidRPr="00006A83">
        <w:rPr>
          <w:rFonts w:ascii="Times New Roman" w:hAnsi="Times New Roman" w:cs="Times New Roman"/>
          <w:sz w:val="24"/>
          <w:szCs w:val="24"/>
        </w:rPr>
        <w:t xml:space="preserve"> </w:t>
      </w:r>
    </w:p>
    <w:p w14:paraId="17FD3847" w14:textId="4AEF1DF9" w:rsidR="00006A83" w:rsidRPr="00396011" w:rsidRDefault="00006A83" w:rsidP="00396011">
      <w:pPr>
        <w:pStyle w:val="ListParagraph"/>
        <w:numPr>
          <w:ilvl w:val="0"/>
          <w:numId w:val="59"/>
        </w:numPr>
        <w:jc w:val="both"/>
        <w:rPr>
          <w:rFonts w:ascii="Times New Roman" w:hAnsi="Times New Roman" w:cs="Times New Roman"/>
          <w:sz w:val="24"/>
          <w:szCs w:val="24"/>
        </w:rPr>
      </w:pPr>
      <w:r w:rsidRPr="00396011">
        <w:rPr>
          <w:rFonts w:ascii="Times New Roman" w:hAnsi="Times New Roman" w:cs="Times New Roman"/>
          <w:sz w:val="24"/>
          <w:szCs w:val="24"/>
        </w:rPr>
        <w:t xml:space="preserve">Setting up email notifications to keep the Owner informed about daily reports. </w:t>
      </w:r>
    </w:p>
    <w:p w14:paraId="7A7C5209" w14:textId="77777777" w:rsidR="00006A83" w:rsidRDefault="00006A83" w:rsidP="00396011">
      <w:pPr>
        <w:pStyle w:val="ListParagraph"/>
        <w:numPr>
          <w:ilvl w:val="0"/>
          <w:numId w:val="59"/>
        </w:numPr>
        <w:jc w:val="both"/>
        <w:rPr>
          <w:rFonts w:ascii="Times New Roman" w:hAnsi="Times New Roman" w:cs="Times New Roman"/>
          <w:sz w:val="24"/>
          <w:szCs w:val="24"/>
        </w:rPr>
      </w:pPr>
      <w:r w:rsidRPr="00396011">
        <w:rPr>
          <w:rFonts w:ascii="Times New Roman" w:hAnsi="Times New Roman" w:cs="Times New Roman"/>
          <w:sz w:val="24"/>
          <w:szCs w:val="24"/>
        </w:rPr>
        <w:t xml:space="preserve">Automating data entry and updates through workflows and validation rules. </w:t>
      </w:r>
    </w:p>
    <w:p w14:paraId="232CC6E1" w14:textId="77777777" w:rsidR="00396011" w:rsidRPr="00396011" w:rsidRDefault="00396011" w:rsidP="00396011">
      <w:pPr>
        <w:pStyle w:val="ListParagraph"/>
        <w:jc w:val="both"/>
        <w:rPr>
          <w:rFonts w:ascii="Times New Roman" w:hAnsi="Times New Roman" w:cs="Times New Roman"/>
          <w:sz w:val="24"/>
          <w:szCs w:val="24"/>
        </w:rPr>
      </w:pPr>
    </w:p>
    <w:p w14:paraId="514B41B4" w14:textId="77777777" w:rsidR="00006A83" w:rsidRPr="00396011" w:rsidRDefault="00006A83" w:rsidP="00006A83">
      <w:pPr>
        <w:jc w:val="both"/>
        <w:rPr>
          <w:rFonts w:ascii="Times New Roman" w:hAnsi="Times New Roman" w:cs="Times New Roman"/>
          <w:b/>
          <w:bCs/>
          <w:sz w:val="24"/>
          <w:szCs w:val="24"/>
        </w:rPr>
      </w:pPr>
      <w:r w:rsidRPr="00396011">
        <w:rPr>
          <w:rFonts w:ascii="Times New Roman" w:hAnsi="Times New Roman" w:cs="Times New Roman"/>
          <w:b/>
          <w:bCs/>
          <w:sz w:val="24"/>
          <w:szCs w:val="24"/>
        </w:rPr>
        <w:t xml:space="preserve">6. Data Organization: </w:t>
      </w:r>
    </w:p>
    <w:p w14:paraId="767389A7" w14:textId="5BC8E5EB" w:rsidR="00006A83" w:rsidRPr="00396011" w:rsidRDefault="00006A83" w:rsidP="00396011">
      <w:pPr>
        <w:pStyle w:val="ListParagraph"/>
        <w:numPr>
          <w:ilvl w:val="0"/>
          <w:numId w:val="60"/>
        </w:numPr>
        <w:jc w:val="both"/>
        <w:rPr>
          <w:rFonts w:ascii="Times New Roman" w:hAnsi="Times New Roman" w:cs="Times New Roman"/>
          <w:sz w:val="24"/>
          <w:szCs w:val="24"/>
        </w:rPr>
      </w:pPr>
      <w:r w:rsidRPr="00396011">
        <w:rPr>
          <w:rFonts w:ascii="Times New Roman" w:hAnsi="Times New Roman" w:cs="Times New Roman"/>
          <w:sz w:val="24"/>
          <w:szCs w:val="24"/>
        </w:rPr>
        <w:t xml:space="preserve">Organizing reports and dashboards into folders for easy access and management. </w:t>
      </w:r>
    </w:p>
    <w:p w14:paraId="6FFEFDDA" w14:textId="2960824D" w:rsidR="00006A83" w:rsidRPr="00396011" w:rsidRDefault="00006A83" w:rsidP="00396011">
      <w:pPr>
        <w:pStyle w:val="ListParagraph"/>
        <w:numPr>
          <w:ilvl w:val="0"/>
          <w:numId w:val="60"/>
        </w:numPr>
        <w:jc w:val="both"/>
        <w:rPr>
          <w:rFonts w:ascii="Times New Roman" w:hAnsi="Times New Roman" w:cs="Times New Roman"/>
          <w:sz w:val="24"/>
          <w:szCs w:val="24"/>
        </w:rPr>
      </w:pPr>
      <w:r w:rsidRPr="00396011">
        <w:rPr>
          <w:rFonts w:ascii="Times New Roman" w:hAnsi="Times New Roman" w:cs="Times New Roman"/>
          <w:sz w:val="24"/>
          <w:szCs w:val="24"/>
        </w:rPr>
        <w:t>Ensuring that the application is user-friendly and meets the specific needs of the rice mill business.</w:t>
      </w:r>
    </w:p>
    <w:p w14:paraId="75CC701D" w14:textId="77777777" w:rsidR="00006A83" w:rsidRPr="00006A83" w:rsidRDefault="00006A83" w:rsidP="00006A83"/>
    <w:p w14:paraId="69142C49" w14:textId="77777777" w:rsidR="00193D31" w:rsidRDefault="00193D31"/>
    <w:p w14:paraId="3D07862E" w14:textId="77777777" w:rsidR="00193D31" w:rsidRDefault="00193D31">
      <w:pPr>
        <w:rPr>
          <w:rFonts w:ascii="Times New Roman" w:eastAsia="Times New Roman" w:hAnsi="Times New Roman" w:cs="Times New Roman"/>
          <w:sz w:val="24"/>
          <w:szCs w:val="24"/>
        </w:rPr>
      </w:pPr>
      <w:bookmarkStart w:id="1" w:name="_1fob9te" w:colFirst="0" w:colLast="0"/>
      <w:bookmarkEnd w:id="1"/>
    </w:p>
    <w:p w14:paraId="64B369A0" w14:textId="77777777" w:rsidR="00193D31" w:rsidRDefault="00193D31">
      <w:pPr>
        <w:rPr>
          <w:rFonts w:ascii="Times New Roman" w:eastAsia="Times New Roman" w:hAnsi="Times New Roman" w:cs="Times New Roman"/>
          <w:sz w:val="24"/>
          <w:szCs w:val="24"/>
        </w:rPr>
      </w:pPr>
    </w:p>
    <w:p w14:paraId="51E813F0" w14:textId="77777777" w:rsidR="00193D31" w:rsidRDefault="00193D31">
      <w:pPr>
        <w:rPr>
          <w:rFonts w:ascii="Times New Roman" w:eastAsia="Times New Roman" w:hAnsi="Times New Roman" w:cs="Times New Roman"/>
          <w:sz w:val="24"/>
          <w:szCs w:val="24"/>
        </w:rPr>
      </w:pPr>
    </w:p>
    <w:p w14:paraId="0E134A73" w14:textId="25B2CB54" w:rsidR="00193D31" w:rsidRDefault="00193D31">
      <w:pPr>
        <w:pStyle w:val="Subtitle"/>
        <w:rPr>
          <w:rFonts w:ascii="Times New Roman" w:eastAsia="Times New Roman" w:hAnsi="Times New Roman" w:cs="Times New Roman"/>
          <w:b/>
          <w:color w:val="000000"/>
          <w:sz w:val="28"/>
          <w:szCs w:val="28"/>
        </w:rPr>
      </w:pPr>
      <w:bookmarkStart w:id="2" w:name="_3znysh7" w:colFirst="0" w:colLast="0"/>
      <w:bookmarkStart w:id="3" w:name="_2et92p0" w:colFirst="0" w:colLast="0"/>
      <w:bookmarkEnd w:id="2"/>
      <w:bookmarkEnd w:id="3"/>
    </w:p>
    <w:p w14:paraId="151BD96C" w14:textId="77777777" w:rsidR="00193D31" w:rsidRDefault="00193D31"/>
    <w:p w14:paraId="6870CE30" w14:textId="77777777" w:rsidR="00193D31" w:rsidRDefault="00000000">
      <w:pPr>
        <w:pStyle w:val="Subtitle"/>
        <w:rPr>
          <w:rFonts w:ascii="Times New Roman" w:eastAsia="Times New Roman" w:hAnsi="Times New Roman" w:cs="Times New Roman"/>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Project Flow:</w:t>
      </w:r>
    </w:p>
    <w:p w14:paraId="4AA2EBFE" w14:textId="77777777" w:rsidR="00193D31" w:rsidRDefault="00193D31"/>
    <w:p w14:paraId="52294D07" w14:textId="2E46A837" w:rsidR="00193D31" w:rsidRPr="007D27A4" w:rsidRDefault="00000000">
      <w:r>
        <w:rPr>
          <w:noProof/>
        </w:rPr>
        <w:drawing>
          <wp:inline distT="114300" distB="114300" distL="114300" distR="114300" wp14:anchorId="526A8D08" wp14:editId="649B1E9C">
            <wp:extent cx="4140200" cy="4563110"/>
            <wp:effectExtent l="0" t="0" r="0" b="889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4153164" cy="4577398"/>
                    </a:xfrm>
                    <a:prstGeom prst="rect">
                      <a:avLst/>
                    </a:prstGeom>
                    <a:ln/>
                  </pic:spPr>
                </pic:pic>
              </a:graphicData>
            </a:graphic>
          </wp:inline>
        </w:drawing>
      </w:r>
    </w:p>
    <w:p w14:paraId="157CEFB8" w14:textId="77777777" w:rsidR="00193D31" w:rsidRDefault="00000000">
      <w:pPr>
        <w:rPr>
          <w:b/>
        </w:rPr>
      </w:pPr>
      <w:r>
        <w:rPr>
          <w:b/>
        </w:rPr>
        <w:t xml:space="preserve">Pre-requisites </w:t>
      </w:r>
    </w:p>
    <w:p w14:paraId="75052814" w14:textId="77777777" w:rsidR="00193D31" w:rsidRDefault="00000000">
      <w:r>
        <w:t xml:space="preserve">Salesforce Developer account </w:t>
      </w:r>
    </w:p>
    <w:p w14:paraId="61DF76FB" w14:textId="77777777" w:rsidR="00193D31" w:rsidRDefault="00000000">
      <w:r>
        <w:t>Knowledge of the salesforce admin concepts.</w:t>
      </w:r>
    </w:p>
    <w:p w14:paraId="54E474CB" w14:textId="77777777" w:rsidR="00193D31" w:rsidRDefault="00000000">
      <w:r>
        <w:t xml:space="preserve">Installed with 2 web browsers in the Machine </w:t>
      </w:r>
    </w:p>
    <w:p w14:paraId="1F33BAD0" w14:textId="04395D21" w:rsidR="00193D31" w:rsidRDefault="00000000" w:rsidP="00396011">
      <w:r>
        <w:t>Good internet connectivity.</w:t>
      </w:r>
      <w:bookmarkStart w:id="5" w:name="_3dy6vkm" w:colFirst="0" w:colLast="0"/>
      <w:bookmarkEnd w:id="5"/>
    </w:p>
    <w:p w14:paraId="6A6B50D7" w14:textId="77777777" w:rsidR="007D27A4" w:rsidRPr="00396011" w:rsidRDefault="007D27A4" w:rsidP="00396011"/>
    <w:p w14:paraId="1E928EA3" w14:textId="77777777" w:rsidR="00193D31" w:rsidRDefault="00193D31">
      <w:pPr>
        <w:widowControl w:val="0"/>
        <w:spacing w:before="37" w:line="240" w:lineRule="auto"/>
        <w:rPr>
          <w:rFonts w:ascii="Times New Roman" w:eastAsia="Times New Roman" w:hAnsi="Times New Roman" w:cs="Times New Roman"/>
          <w:sz w:val="24"/>
          <w:szCs w:val="24"/>
        </w:rPr>
      </w:pPr>
    </w:p>
    <w:p w14:paraId="249E849F" w14:textId="77777777" w:rsidR="007D27A4" w:rsidRDefault="007D27A4">
      <w:pPr>
        <w:widowControl w:val="0"/>
        <w:spacing w:before="37" w:line="240" w:lineRule="auto"/>
        <w:rPr>
          <w:rFonts w:ascii="Times New Roman" w:eastAsia="Times New Roman" w:hAnsi="Times New Roman" w:cs="Times New Roman"/>
          <w:sz w:val="24"/>
          <w:szCs w:val="24"/>
        </w:rPr>
      </w:pPr>
    </w:p>
    <w:p w14:paraId="235F128A" w14:textId="134A4671" w:rsidR="00193D31" w:rsidRDefault="00000000">
      <w:pPr>
        <w:pStyle w:val="Heading1"/>
        <w:widowControl w:val="0"/>
        <w:spacing w:before="398" w:line="240" w:lineRule="auto"/>
        <w:ind w:left="6"/>
      </w:pPr>
      <w:bookmarkStart w:id="6" w:name="_1t3h5sf" w:colFirst="0" w:colLast="0"/>
      <w:bookmarkStart w:id="7" w:name="_4d34og8" w:colFirst="0" w:colLast="0"/>
      <w:bookmarkEnd w:id="6"/>
      <w:bookmarkEnd w:id="7"/>
      <w:r>
        <w:rPr>
          <w:rFonts w:ascii="Times New Roman" w:eastAsia="Times New Roman" w:hAnsi="Times New Roman" w:cs="Times New Roman"/>
          <w:b/>
          <w:sz w:val="28"/>
          <w:szCs w:val="28"/>
          <w:u w:val="single"/>
        </w:rPr>
        <w:lastRenderedPageBreak/>
        <w:t>Milestone 1</w:t>
      </w:r>
      <w:r>
        <w:rPr>
          <w:rFonts w:ascii="Times New Roman" w:eastAsia="Times New Roman" w:hAnsi="Times New Roman" w:cs="Times New Roman"/>
          <w:b/>
          <w:sz w:val="28"/>
          <w:szCs w:val="28"/>
          <w:highlight w:val="white"/>
          <w:u w:val="single"/>
        </w:rPr>
        <w:t>-</w:t>
      </w:r>
      <w:r w:rsidR="00F2352E">
        <w:rPr>
          <w:rFonts w:ascii="Times New Roman" w:eastAsia="Times New Roman" w:hAnsi="Times New Roman" w:cs="Times New Roman"/>
          <w:b/>
          <w:sz w:val="28"/>
          <w:szCs w:val="28"/>
          <w:u w:val="single"/>
        </w:rPr>
        <w:t>Salesforce</w:t>
      </w:r>
      <w:r w:rsidR="00F2352E">
        <w:rPr>
          <w:rFonts w:ascii="Times New Roman" w:eastAsia="Times New Roman" w:hAnsi="Times New Roman" w:cs="Times New Roman"/>
          <w:b/>
          <w:sz w:val="28"/>
          <w:szCs w:val="28"/>
        </w:rPr>
        <w:t>:</w:t>
      </w:r>
    </w:p>
    <w:p w14:paraId="4A872F4E" w14:textId="0F63030E" w:rsidR="00193D31" w:rsidRDefault="00000000" w:rsidP="00F2352E">
      <w:pPr>
        <w:widowControl w:val="0"/>
        <w:spacing w:before="462" w:line="240" w:lineRule="auto"/>
        <w:rPr>
          <w:rFonts w:ascii="Times New Roman" w:eastAsia="Times New Roman" w:hAnsi="Times New Roman" w:cs="Times New Roman"/>
          <w:sz w:val="24"/>
          <w:szCs w:val="24"/>
        </w:rPr>
      </w:pPr>
      <w:r w:rsidRPr="00F2352E">
        <w:rPr>
          <w:rFonts w:ascii="Times New Roman" w:eastAsia="Times New Roman" w:hAnsi="Times New Roman" w:cs="Times New Roman"/>
          <w:b/>
          <w:bCs/>
          <w:sz w:val="28"/>
          <w:szCs w:val="28"/>
        </w:rPr>
        <w:t>Introduction</w:t>
      </w:r>
      <w:r w:rsidRPr="00F2352E">
        <w:rPr>
          <w:b/>
          <w:bCs/>
        </w:rPr>
        <w:t>:</w:t>
      </w:r>
    </w:p>
    <w:p w14:paraId="3F2EAF3C" w14:textId="77777777" w:rsidR="00193D31" w:rsidRDefault="00193D31">
      <w:pPr>
        <w:widowControl w:val="0"/>
        <w:spacing w:before="12" w:line="264" w:lineRule="auto"/>
        <w:ind w:right="229" w:firstLine="3"/>
        <w:rPr>
          <w:rFonts w:ascii="Times New Roman" w:eastAsia="Times New Roman" w:hAnsi="Times New Roman" w:cs="Times New Roman"/>
          <w:sz w:val="24"/>
          <w:szCs w:val="24"/>
        </w:rPr>
      </w:pPr>
    </w:p>
    <w:p w14:paraId="7D0559D9" w14:textId="77777777" w:rsidR="00193D31" w:rsidRPr="00F2352E" w:rsidRDefault="00000000">
      <w:pPr>
        <w:widowControl w:val="0"/>
        <w:spacing w:before="12" w:line="240" w:lineRule="auto"/>
        <w:ind w:left="2"/>
        <w:rPr>
          <w:rFonts w:ascii="Times New Roman" w:eastAsia="Times New Roman" w:hAnsi="Times New Roman" w:cs="Times New Roman"/>
          <w:b/>
          <w:bCs/>
          <w:sz w:val="24"/>
          <w:szCs w:val="24"/>
        </w:rPr>
      </w:pPr>
      <w:r w:rsidRPr="00F2352E">
        <w:rPr>
          <w:rFonts w:ascii="Times New Roman" w:eastAsia="Times New Roman" w:hAnsi="Times New Roman" w:cs="Times New Roman"/>
          <w:b/>
          <w:bCs/>
          <w:sz w:val="24"/>
          <w:szCs w:val="24"/>
        </w:rPr>
        <w:t xml:space="preserve">What Is Salesforce? </w:t>
      </w:r>
    </w:p>
    <w:p w14:paraId="5154DDDB" w14:textId="77777777" w:rsidR="00193D31" w:rsidRDefault="00193D31"/>
    <w:p w14:paraId="3FCFF67F" w14:textId="4D453C0E" w:rsidR="00193D31" w:rsidRDefault="00000000">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customer success platform, designed to sell, service, market, analyze, and connect with customers. </w:t>
      </w:r>
    </w:p>
    <w:p w14:paraId="137A9C80" w14:textId="77777777" w:rsidR="007D27A4" w:rsidRDefault="00000000" w:rsidP="007D27A4">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w:t>
      </w:r>
      <w:r w:rsidR="00CB33CA">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need to run </w:t>
      </w:r>
      <w:r w:rsidR="00CB33C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business from anywhere. Using standard products and features, manage relationships with prospects and customers, collaborate and engage with employees and partners, and store data securely in the cloud. </w:t>
      </w:r>
      <w:bookmarkStart w:id="8" w:name="_2s8eyo1" w:colFirst="0" w:colLast="0"/>
      <w:bookmarkEnd w:id="8"/>
    </w:p>
    <w:p w14:paraId="64728EF1" w14:textId="77777777" w:rsidR="007D27A4" w:rsidRDefault="007D27A4" w:rsidP="007D27A4">
      <w:pPr>
        <w:widowControl w:val="0"/>
        <w:spacing w:before="12" w:line="264" w:lineRule="auto"/>
        <w:ind w:left="1" w:right="223" w:firstLine="13"/>
        <w:rPr>
          <w:rFonts w:ascii="Times New Roman" w:eastAsia="Times New Roman" w:hAnsi="Times New Roman" w:cs="Times New Roman"/>
          <w:sz w:val="24"/>
          <w:szCs w:val="24"/>
        </w:rPr>
      </w:pPr>
    </w:p>
    <w:p w14:paraId="6DC76E4D" w14:textId="61D2862E" w:rsidR="00193D31" w:rsidRPr="007D27A4" w:rsidRDefault="00000000" w:rsidP="007D27A4">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16DF70D1" w14:textId="77777777" w:rsidR="00193D31" w:rsidRDefault="00000000">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14F7CAAF" w14:textId="77777777" w:rsidR="00193D31" w:rsidRDefault="00000000">
      <w:pPr>
        <w:widowControl w:val="0"/>
        <w:numPr>
          <w:ilvl w:val="0"/>
          <w:numId w:val="3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8">
        <w:r>
          <w:rPr>
            <w:rFonts w:ascii="Times New Roman" w:eastAsia="Times New Roman" w:hAnsi="Times New Roman" w:cs="Times New Roman"/>
            <w:color w:val="1155CC"/>
            <w:sz w:val="24"/>
            <w:szCs w:val="24"/>
            <w:u w:val="single"/>
          </w:rPr>
          <w:t>https://developer.salesforce.com/signup</w:t>
        </w:r>
      </w:hyperlink>
    </w:p>
    <w:p w14:paraId="40340C7F" w14:textId="77777777" w:rsidR="007D27A4" w:rsidRDefault="00000000" w:rsidP="007D27A4">
      <w:pPr>
        <w:widowControl w:val="0"/>
        <w:numPr>
          <w:ilvl w:val="0"/>
          <w:numId w:val="3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t>
      </w:r>
      <w:proofErr w:type="gramStart"/>
      <w:r>
        <w:rPr>
          <w:rFonts w:ascii="Times New Roman" w:eastAsia="Times New Roman" w:hAnsi="Times New Roman" w:cs="Times New Roman"/>
          <w:sz w:val="24"/>
          <w:szCs w:val="24"/>
        </w:rPr>
        <w:t>sign up</w:t>
      </w:r>
      <w:proofErr w:type="gramEnd"/>
      <w:r>
        <w:rPr>
          <w:rFonts w:ascii="Times New Roman" w:eastAsia="Times New Roman" w:hAnsi="Times New Roman" w:cs="Times New Roman"/>
          <w:sz w:val="24"/>
          <w:szCs w:val="24"/>
        </w:rPr>
        <w:t xml:space="preserve"> form, enter the </w:t>
      </w:r>
      <w:r w:rsidR="00CB33CA">
        <w:rPr>
          <w:rFonts w:ascii="Times New Roman" w:eastAsia="Times New Roman" w:hAnsi="Times New Roman" w:cs="Times New Roman"/>
          <w:sz w:val="24"/>
          <w:szCs w:val="24"/>
        </w:rPr>
        <w:t>details.</w:t>
      </w:r>
    </w:p>
    <w:p w14:paraId="7954CAC6" w14:textId="728A56E2" w:rsidR="00193D31" w:rsidRPr="007D27A4" w:rsidRDefault="00CB33CA" w:rsidP="007D27A4">
      <w:pPr>
        <w:widowControl w:val="0"/>
        <w:spacing w:line="240" w:lineRule="auto"/>
        <w:ind w:left="425"/>
        <w:rPr>
          <w:rFonts w:ascii="Times New Roman" w:eastAsia="Times New Roman" w:hAnsi="Times New Roman" w:cs="Times New Roman"/>
          <w:sz w:val="24"/>
          <w:szCs w:val="24"/>
        </w:rPr>
      </w:pPr>
      <w:r>
        <w:rPr>
          <w:b/>
          <w:noProof/>
          <w:sz w:val="20"/>
        </w:rPr>
        <w:drawing>
          <wp:anchor distT="0" distB="0" distL="114300" distR="114300" simplePos="0" relativeHeight="251659264" behindDoc="0" locked="0" layoutInCell="1" allowOverlap="1" wp14:anchorId="18EA37C1" wp14:editId="245853A4">
            <wp:simplePos x="0" y="0"/>
            <wp:positionH relativeFrom="column">
              <wp:posOffset>0</wp:posOffset>
            </wp:positionH>
            <wp:positionV relativeFrom="paragraph">
              <wp:posOffset>202565</wp:posOffset>
            </wp:positionV>
            <wp:extent cx="6007100" cy="3232785"/>
            <wp:effectExtent l="0" t="0" r="0" b="5715"/>
            <wp:wrapSquare wrapText="bothSides"/>
            <wp:docPr id="19334315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1539"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7100" cy="3232785"/>
                    </a:xfrm>
                    <a:prstGeom prst="rect">
                      <a:avLst/>
                    </a:prstGeom>
                  </pic:spPr>
                </pic:pic>
              </a:graphicData>
            </a:graphic>
            <wp14:sizeRelV relativeFrom="margin">
              <wp14:pctHeight>0</wp14:pctHeight>
            </wp14:sizeRelV>
          </wp:anchor>
        </w:drawing>
      </w:r>
      <w:hyperlink r:id="rId10"/>
    </w:p>
    <w:p w14:paraId="44F3F76E" w14:textId="77777777" w:rsidR="00193D31" w:rsidRDefault="00193D31"/>
    <w:p w14:paraId="19192033" w14:textId="77777777" w:rsidR="007D27A4" w:rsidRDefault="007D27A4"/>
    <w:p w14:paraId="184E0ADD" w14:textId="77777777" w:rsidR="007D27A4" w:rsidRDefault="007D27A4"/>
    <w:p w14:paraId="747C2378" w14:textId="77777777" w:rsidR="007D27A4" w:rsidRDefault="007D27A4"/>
    <w:p w14:paraId="45875EAB" w14:textId="77777777" w:rsidR="007D27A4" w:rsidRDefault="007D27A4"/>
    <w:p w14:paraId="5896C91D" w14:textId="77777777" w:rsidR="007D27A4" w:rsidRDefault="007D27A4"/>
    <w:p w14:paraId="58E20944" w14:textId="77777777" w:rsidR="007D27A4" w:rsidRDefault="007D27A4"/>
    <w:p w14:paraId="79C0D1D4" w14:textId="61409ED4" w:rsidR="00193D31" w:rsidRDefault="00000000" w:rsidP="00CB33CA">
      <w:pPr>
        <w:pStyle w:val="Heading2"/>
        <w:widowControl w:val="0"/>
        <w:spacing w:before="37" w:line="240" w:lineRule="auto"/>
        <w:ind w:left="9"/>
        <w:rPr>
          <w:b/>
          <w:sz w:val="24"/>
          <w:szCs w:val="24"/>
        </w:rPr>
      </w:pPr>
      <w:bookmarkStart w:id="9" w:name="_17dp8vu" w:colFirst="0" w:colLast="0"/>
      <w:bookmarkEnd w:id="9"/>
      <w:r>
        <w:rPr>
          <w:b/>
          <w:sz w:val="24"/>
          <w:szCs w:val="24"/>
        </w:rPr>
        <w:lastRenderedPageBreak/>
        <w:t>Activity 2</w:t>
      </w:r>
      <w:r>
        <w:rPr>
          <w:b/>
          <w:sz w:val="24"/>
          <w:szCs w:val="24"/>
          <w:highlight w:val="white"/>
        </w:rPr>
        <w:t>:</w:t>
      </w:r>
      <w:r>
        <w:rPr>
          <w:b/>
          <w:sz w:val="24"/>
          <w:szCs w:val="24"/>
        </w:rPr>
        <w:t xml:space="preserve"> Account Activation:</w:t>
      </w:r>
    </w:p>
    <w:p w14:paraId="108994D5" w14:textId="77777777" w:rsidR="00CB33CA" w:rsidRDefault="00CB33CA" w:rsidP="00CB33CA">
      <w:pPr>
        <w:widowControl w:val="0"/>
        <w:numPr>
          <w:ilvl w:val="0"/>
          <w:numId w:val="29"/>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753E9AC3" w14:textId="77777777" w:rsidR="00193D31" w:rsidRDefault="00193D31">
      <w:pPr>
        <w:widowControl w:val="0"/>
        <w:spacing w:before="37" w:line="240" w:lineRule="auto"/>
        <w:rPr>
          <w:rFonts w:ascii="Times New Roman" w:eastAsia="Times New Roman" w:hAnsi="Times New Roman" w:cs="Times New Roman"/>
          <w:sz w:val="24"/>
          <w:szCs w:val="24"/>
        </w:rPr>
      </w:pPr>
    </w:p>
    <w:p w14:paraId="7DC428A4" w14:textId="689A16B0" w:rsidR="00193D31" w:rsidRDefault="00CB33CA">
      <w:pPr>
        <w:widowControl w:val="0"/>
        <w:spacing w:before="37" w:line="240" w:lineRule="auto"/>
        <w:ind w:left="425" w:right="-40"/>
        <w:rPr>
          <w:rFonts w:ascii="Times New Roman" w:eastAsia="Times New Roman" w:hAnsi="Times New Roman" w:cs="Times New Roman"/>
          <w:sz w:val="24"/>
          <w:szCs w:val="24"/>
        </w:rPr>
      </w:pPr>
      <w:r>
        <w:rPr>
          <w:b/>
          <w:noProof/>
          <w:sz w:val="10"/>
        </w:rPr>
        <w:drawing>
          <wp:inline distT="0" distB="0" distL="0" distR="0" wp14:anchorId="7A654F73" wp14:editId="56FF2AEC">
            <wp:extent cx="5661660" cy="2910840"/>
            <wp:effectExtent l="0" t="0" r="0" b="3810"/>
            <wp:docPr id="1065679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9209" name="Picture 1065679209"/>
                    <pic:cNvPicPr/>
                  </pic:nvPicPr>
                  <pic:blipFill>
                    <a:blip r:embed="rId11">
                      <a:extLst>
                        <a:ext uri="{28A0092B-C50C-407E-A947-70E740481C1C}">
                          <a14:useLocalDpi xmlns:a14="http://schemas.microsoft.com/office/drawing/2010/main" val="0"/>
                        </a:ext>
                      </a:extLst>
                    </a:blip>
                    <a:stretch>
                      <a:fillRect/>
                    </a:stretch>
                  </pic:blipFill>
                  <pic:spPr>
                    <a:xfrm>
                      <a:off x="0" y="0"/>
                      <a:ext cx="5726252" cy="2944049"/>
                    </a:xfrm>
                    <a:prstGeom prst="rect">
                      <a:avLst/>
                    </a:prstGeom>
                  </pic:spPr>
                </pic:pic>
              </a:graphicData>
            </a:graphic>
          </wp:inline>
        </w:drawing>
      </w:r>
    </w:p>
    <w:p w14:paraId="1DEE6A5F" w14:textId="77777777" w:rsidR="00193D31" w:rsidRDefault="00193D31" w:rsidP="00AA5008">
      <w:pPr>
        <w:widowControl w:val="0"/>
        <w:spacing w:before="37" w:line="240" w:lineRule="auto"/>
        <w:rPr>
          <w:rFonts w:ascii="Times New Roman" w:eastAsia="Times New Roman" w:hAnsi="Times New Roman" w:cs="Times New Roman"/>
          <w:sz w:val="24"/>
          <w:szCs w:val="24"/>
        </w:rPr>
      </w:pPr>
    </w:p>
    <w:p w14:paraId="5E7375BB" w14:textId="7AE7B0B9" w:rsidR="00193D31" w:rsidRDefault="00000000">
      <w:pPr>
        <w:widowControl w:val="0"/>
        <w:numPr>
          <w:ilvl w:val="0"/>
          <w:numId w:val="29"/>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AA5008">
        <w:rPr>
          <w:rFonts w:ascii="Times New Roman" w:eastAsia="Times New Roman" w:hAnsi="Times New Roman" w:cs="Times New Roman"/>
          <w:sz w:val="24"/>
          <w:szCs w:val="24"/>
        </w:rPr>
        <w:t>is is the</w:t>
      </w:r>
      <w:r>
        <w:rPr>
          <w:rFonts w:ascii="Times New Roman" w:eastAsia="Times New Roman" w:hAnsi="Times New Roman" w:cs="Times New Roman"/>
          <w:sz w:val="24"/>
          <w:szCs w:val="24"/>
        </w:rPr>
        <w:t xml:space="preserve"> salesforce setup page.</w:t>
      </w:r>
    </w:p>
    <w:p w14:paraId="53EAC7AE" w14:textId="27D0294C" w:rsidR="00193D31" w:rsidRPr="007D27A4" w:rsidRDefault="00000000" w:rsidP="007D27A4">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9665DA" wp14:editId="63CE373B">
            <wp:extent cx="4861321" cy="2333757"/>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4861321" cy="2333757"/>
                    </a:xfrm>
                    <a:prstGeom prst="rect">
                      <a:avLst/>
                    </a:prstGeom>
                    <a:ln/>
                  </pic:spPr>
                </pic:pic>
              </a:graphicData>
            </a:graphic>
          </wp:inline>
        </w:drawing>
      </w:r>
    </w:p>
    <w:p w14:paraId="70FB39B2" w14:textId="77777777" w:rsidR="00193D31" w:rsidRDefault="00193D31"/>
    <w:p w14:paraId="103541AE" w14:textId="25739974" w:rsidR="00193D31" w:rsidRPr="00AA5008" w:rsidRDefault="00000000" w:rsidP="00AA5008">
      <w:pPr>
        <w:pStyle w:val="Heading1"/>
        <w:widowControl w:val="0"/>
        <w:spacing w:before="27" w:line="240" w:lineRule="auto"/>
        <w:ind w:left="6"/>
        <w:rPr>
          <w:rFonts w:ascii="Times New Roman" w:eastAsia="Times New Roman" w:hAnsi="Times New Roman" w:cs="Times New Roman"/>
          <w:b/>
          <w:sz w:val="28"/>
          <w:szCs w:val="28"/>
        </w:rPr>
      </w:pPr>
      <w:bookmarkStart w:id="10" w:name="_3rdcrjn" w:colFirst="0" w:colLast="0"/>
      <w:bookmarkEnd w:id="10"/>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66256063" w14:textId="77777777" w:rsidR="00193D31" w:rsidRPr="00AA5008" w:rsidRDefault="00000000">
      <w:pPr>
        <w:widowControl w:val="0"/>
        <w:spacing w:before="438" w:line="240" w:lineRule="auto"/>
        <w:ind w:left="2"/>
        <w:rPr>
          <w:b/>
          <w:bCs/>
        </w:rPr>
      </w:pPr>
      <w:r w:rsidRPr="00AA5008">
        <w:rPr>
          <w:b/>
          <w:bCs/>
        </w:rPr>
        <w:t xml:space="preserve">What Is an Object? </w:t>
      </w:r>
    </w:p>
    <w:p w14:paraId="42EFAE4D" w14:textId="1BA47162" w:rsidR="00193D31" w:rsidRDefault="00000000" w:rsidP="00AA5008">
      <w:pPr>
        <w:widowControl w:val="0"/>
        <w:spacing w:before="37" w:line="264" w:lineRule="auto"/>
        <w:ind w:left="3" w:right="304" w:firstLin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objects are database tables that permit to store data that is specific to an organization.  </w:t>
      </w:r>
    </w:p>
    <w:p w14:paraId="7FFE8EDE" w14:textId="77777777" w:rsidR="00193D31" w:rsidRDefault="00000000">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3BBE51D" w14:textId="77777777" w:rsidR="00193D31" w:rsidRDefault="00000000">
      <w:pPr>
        <w:widowControl w:val="0"/>
        <w:numPr>
          <w:ilvl w:val="0"/>
          <w:numId w:val="7"/>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w:t>
      </w:r>
      <w:r>
        <w:rPr>
          <w:rFonts w:ascii="Times New Roman" w:eastAsia="Times New Roman" w:hAnsi="Times New Roman" w:cs="Times New Roman"/>
          <w:sz w:val="24"/>
          <w:szCs w:val="24"/>
        </w:rPr>
        <w:lastRenderedPageBreak/>
        <w:t xml:space="preserve">salesforce.com such as users, contracts, reports, dashboards, etc. </w:t>
      </w:r>
    </w:p>
    <w:p w14:paraId="174DCC2B" w14:textId="024E9146" w:rsidR="00193D31" w:rsidRPr="00AA5008" w:rsidRDefault="00000000" w:rsidP="00AA5008">
      <w:pPr>
        <w:widowControl w:val="0"/>
        <w:numPr>
          <w:ilvl w:val="0"/>
          <w:numId w:val="7"/>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1E9E4C43" w14:textId="77777777" w:rsidR="00193D31" w:rsidRDefault="00000000">
      <w:pPr>
        <w:pStyle w:val="Heading2"/>
        <w:rPr>
          <w:rFonts w:ascii="Times New Roman" w:eastAsia="Times New Roman" w:hAnsi="Times New Roman" w:cs="Times New Roman"/>
          <w:b/>
          <w:sz w:val="24"/>
          <w:szCs w:val="24"/>
        </w:rPr>
      </w:pPr>
      <w:bookmarkStart w:id="11" w:name="_26in1rg" w:colFirst="0" w:colLast="0"/>
      <w:bookmarkEnd w:id="11"/>
      <w:r>
        <w:rPr>
          <w:rFonts w:ascii="Times New Roman" w:eastAsia="Times New Roman" w:hAnsi="Times New Roman" w:cs="Times New Roman"/>
          <w:b/>
          <w:sz w:val="24"/>
          <w:szCs w:val="24"/>
        </w:rPr>
        <w:t xml:space="preserve">Activity 1: Create </w:t>
      </w:r>
      <w:proofErr w:type="gramStart"/>
      <w:r>
        <w:rPr>
          <w:rFonts w:ascii="Times New Roman" w:eastAsia="Times New Roman" w:hAnsi="Times New Roman" w:cs="Times New Roman"/>
          <w:b/>
          <w:sz w:val="24"/>
          <w:szCs w:val="24"/>
        </w:rPr>
        <w:t>Supplier  Object</w:t>
      </w:r>
      <w:proofErr w:type="gramEnd"/>
      <w:r>
        <w:rPr>
          <w:rFonts w:ascii="Times New Roman" w:eastAsia="Times New Roman" w:hAnsi="Times New Roman" w:cs="Times New Roman"/>
          <w:b/>
          <w:sz w:val="24"/>
          <w:szCs w:val="24"/>
        </w:rPr>
        <w:t>:</w:t>
      </w:r>
    </w:p>
    <w:p w14:paraId="39E07A7C"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73C7C035" w14:textId="77777777" w:rsidR="00193D31" w:rsidRDefault="00000000">
      <w:pPr>
        <w:widowControl w:val="0"/>
        <w:numPr>
          <w:ilvl w:val="0"/>
          <w:numId w:val="22"/>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125B74D" w14:textId="77777777" w:rsidR="00193D31" w:rsidRDefault="00000000">
      <w:pPr>
        <w:widowControl w:val="0"/>
        <w:numPr>
          <w:ilvl w:val="0"/>
          <w:numId w:val="30"/>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2EF5DD2A" w14:textId="77777777" w:rsidR="00193D31" w:rsidRDefault="00000000">
      <w:pPr>
        <w:widowControl w:val="0"/>
        <w:numPr>
          <w:ilvl w:val="0"/>
          <w:numId w:val="30"/>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29326615" w14:textId="77777777" w:rsidR="00193D31"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0D82F498" w14:textId="4DEB1145" w:rsidR="00193D31" w:rsidRDefault="00000000">
      <w:pPr>
        <w:numPr>
          <w:ilvl w:val="0"/>
          <w:numId w:val="1"/>
        </w:numPr>
        <w:rPr>
          <w:rFonts w:ascii="Times New Roman" w:eastAsia="Times New Roman" w:hAnsi="Times New Roman" w:cs="Times New Roman"/>
          <w:sz w:val="24"/>
          <w:szCs w:val="24"/>
        </w:rPr>
      </w:pPr>
      <w:r>
        <w:rPr>
          <w:rFonts w:ascii="Cardo" w:eastAsia="Cardo" w:hAnsi="Cardo" w:cs="Cardo"/>
          <w:sz w:val="24"/>
          <w:szCs w:val="24"/>
        </w:rPr>
        <w:t xml:space="preserve">Record Name → </w:t>
      </w:r>
      <w:r w:rsidR="009D2DCF">
        <w:rPr>
          <w:rFonts w:ascii="Times New Roman" w:eastAsia="Times New Roman" w:hAnsi="Times New Roman" w:cs="Times New Roman"/>
        </w:rPr>
        <w:t>supplier</w:t>
      </w:r>
      <w:r w:rsidR="009D2DCF">
        <w:rPr>
          <w:rFonts w:ascii="Times New Roman" w:eastAsia="Times New Roman" w:hAnsi="Times New Roman" w:cs="Times New Roman"/>
          <w:sz w:val="24"/>
          <w:szCs w:val="24"/>
        </w:rPr>
        <w:t xml:space="preserve"> Name</w:t>
      </w:r>
    </w:p>
    <w:p w14:paraId="73EE3133" w14:textId="77777777" w:rsidR="00193D31" w:rsidRDefault="00000000">
      <w:pPr>
        <w:numPr>
          <w:ilvl w:val="0"/>
          <w:numId w:val="1"/>
        </w:numPr>
        <w:rPr>
          <w:rFonts w:ascii="Times New Roman" w:eastAsia="Times New Roman" w:hAnsi="Times New Roman" w:cs="Times New Roman"/>
          <w:sz w:val="24"/>
          <w:szCs w:val="24"/>
        </w:rPr>
      </w:pPr>
      <w:r>
        <w:rPr>
          <w:rFonts w:ascii="Cardo" w:eastAsia="Cardo" w:hAnsi="Cardo" w:cs="Cardo"/>
          <w:sz w:val="24"/>
          <w:szCs w:val="24"/>
        </w:rPr>
        <w:t>Data Type → Text</w:t>
      </w:r>
    </w:p>
    <w:p w14:paraId="13E26465" w14:textId="77777777" w:rsidR="00193D31" w:rsidRDefault="00000000">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6F323BB3" w14:textId="77777777" w:rsidR="00193D31" w:rsidRPr="001C14DB" w:rsidRDefault="00000000">
      <w:pPr>
        <w:widowControl w:val="0"/>
        <w:numPr>
          <w:ilvl w:val="0"/>
          <w:numId w:val="22"/>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219F40B1" w14:textId="064E74C2" w:rsidR="001C14DB" w:rsidRDefault="001C14DB" w:rsidP="001C14DB">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E1E6A9" wp14:editId="42E0D13D">
            <wp:extent cx="4826000" cy="2860040"/>
            <wp:effectExtent l="0" t="0" r="0" b="0"/>
            <wp:docPr id="202879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9098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6942" cy="2860598"/>
                    </a:xfrm>
                    <a:prstGeom prst="rect">
                      <a:avLst/>
                    </a:prstGeom>
                  </pic:spPr>
                </pic:pic>
              </a:graphicData>
            </a:graphic>
          </wp:inline>
        </w:drawing>
      </w:r>
    </w:p>
    <w:p w14:paraId="75292707" w14:textId="77777777" w:rsidR="00193D31" w:rsidRDefault="00000000">
      <w:pPr>
        <w:pStyle w:val="Heading2"/>
        <w:rPr>
          <w:rFonts w:ascii="Times New Roman" w:eastAsia="Times New Roman" w:hAnsi="Times New Roman" w:cs="Times New Roman"/>
          <w:b/>
          <w:sz w:val="24"/>
          <w:szCs w:val="24"/>
        </w:rPr>
      </w:pPr>
      <w:bookmarkStart w:id="12" w:name="_lnxbz9" w:colFirst="0" w:colLast="0"/>
      <w:bookmarkEnd w:id="12"/>
      <w:r>
        <w:rPr>
          <w:rFonts w:ascii="Times New Roman" w:eastAsia="Times New Roman" w:hAnsi="Times New Roman" w:cs="Times New Roman"/>
          <w:b/>
          <w:sz w:val="24"/>
          <w:szCs w:val="24"/>
        </w:rPr>
        <w:t>Activity 2: Create Rice mill Object:</w:t>
      </w:r>
    </w:p>
    <w:p w14:paraId="0927C506" w14:textId="77777777" w:rsidR="00193D31" w:rsidRDefault="00000000">
      <w:pPr>
        <w:widowControl w:val="0"/>
        <w:numPr>
          <w:ilvl w:val="0"/>
          <w:numId w:val="26"/>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55BE24F6" w14:textId="77777777" w:rsidR="00193D31" w:rsidRDefault="00000000">
      <w:pPr>
        <w:widowControl w:val="0"/>
        <w:numPr>
          <w:ilvl w:val="0"/>
          <w:numId w:val="26"/>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7A9CCA87" w14:textId="77777777" w:rsidR="00193D31"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6C12A316"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2207818C"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1501A9C2"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7BDA3F68" w14:textId="77777777" w:rsidR="00193D31" w:rsidRDefault="00000000">
      <w:pPr>
        <w:numPr>
          <w:ilvl w:val="0"/>
          <w:numId w:val="8"/>
        </w:numPr>
        <w:rPr>
          <w:rFonts w:ascii="Times New Roman" w:eastAsia="Times New Roman" w:hAnsi="Times New Roman" w:cs="Times New Roman"/>
          <w:sz w:val="24"/>
          <w:szCs w:val="24"/>
        </w:rPr>
      </w:pPr>
      <w:r>
        <w:rPr>
          <w:rFonts w:ascii="Cardo" w:eastAsia="Cardo" w:hAnsi="Cardo" w:cs="Cardo"/>
          <w:sz w:val="24"/>
          <w:szCs w:val="24"/>
        </w:rPr>
        <w:t>Starting number → 1</w:t>
      </w:r>
    </w:p>
    <w:p w14:paraId="7EBF6101" w14:textId="77777777" w:rsidR="00193D31" w:rsidRDefault="00000000">
      <w:pPr>
        <w:widowControl w:val="0"/>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63DAB9D5" w14:textId="05C97DBA" w:rsidR="009D2DCF" w:rsidRPr="009D2DCF" w:rsidRDefault="00000000" w:rsidP="009D2DCF">
      <w:pPr>
        <w:widowControl w:val="0"/>
        <w:numPr>
          <w:ilvl w:val="0"/>
          <w:numId w:val="5"/>
        </w:numPr>
        <w:spacing w:line="240" w:lineRule="auto"/>
        <w:rPr>
          <w:rFonts w:ascii="Times New Roman" w:eastAsia="Times New Roman" w:hAnsi="Times New Roman" w:cs="Times New Roman"/>
          <w:sz w:val="24"/>
          <w:szCs w:val="24"/>
        </w:rPr>
      </w:pPr>
      <w:r>
        <w:rPr>
          <w:rFonts w:ascii="Cardo" w:eastAsia="Cardo" w:hAnsi="Cardo" w:cs="Cardo"/>
          <w:sz w:val="24"/>
          <w:szCs w:val="24"/>
        </w:rPr>
        <w:lastRenderedPageBreak/>
        <w:t xml:space="preserve">Allow search → </w:t>
      </w:r>
      <w:r>
        <w:rPr>
          <w:rFonts w:ascii="Times New Roman" w:eastAsia="Times New Roman" w:hAnsi="Times New Roman" w:cs="Times New Roman"/>
          <w:b/>
          <w:sz w:val="24"/>
          <w:szCs w:val="24"/>
        </w:rPr>
        <w:t>Save.</w:t>
      </w:r>
    </w:p>
    <w:p w14:paraId="4EBEFD96" w14:textId="4EB72572" w:rsidR="009D2DCF" w:rsidRDefault="009D2DCF" w:rsidP="009D2DCF">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245E4E" wp14:editId="5C0B8E08">
            <wp:extent cx="5081905" cy="2918460"/>
            <wp:effectExtent l="0" t="0" r="4445" b="0"/>
            <wp:docPr id="92147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7618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6645" cy="2921182"/>
                    </a:xfrm>
                    <a:prstGeom prst="rect">
                      <a:avLst/>
                    </a:prstGeom>
                  </pic:spPr>
                </pic:pic>
              </a:graphicData>
            </a:graphic>
          </wp:inline>
        </w:drawing>
      </w:r>
    </w:p>
    <w:p w14:paraId="0E7F19AC" w14:textId="77777777" w:rsidR="00193D31" w:rsidRDefault="00000000">
      <w:pPr>
        <w:pStyle w:val="Heading2"/>
        <w:rPr>
          <w:rFonts w:ascii="Times New Roman" w:eastAsia="Times New Roman" w:hAnsi="Times New Roman" w:cs="Times New Roman"/>
          <w:b/>
          <w:sz w:val="24"/>
          <w:szCs w:val="24"/>
        </w:rPr>
      </w:pPr>
      <w:bookmarkStart w:id="13" w:name="_35nkun2" w:colFirst="0" w:colLast="0"/>
      <w:bookmarkEnd w:id="13"/>
      <w:r>
        <w:rPr>
          <w:rFonts w:ascii="Times New Roman" w:eastAsia="Times New Roman" w:hAnsi="Times New Roman" w:cs="Times New Roman"/>
          <w:b/>
          <w:sz w:val="24"/>
          <w:szCs w:val="24"/>
        </w:rPr>
        <w:t xml:space="preserve">Activity 3: Create </w:t>
      </w:r>
      <w:proofErr w:type="gramStart"/>
      <w:r>
        <w:rPr>
          <w:rFonts w:ascii="Times New Roman" w:eastAsia="Times New Roman" w:hAnsi="Times New Roman" w:cs="Times New Roman"/>
          <w:b/>
          <w:sz w:val="24"/>
          <w:szCs w:val="24"/>
        </w:rPr>
        <w:t>consumer  Objects</w:t>
      </w:r>
      <w:proofErr w:type="gramEnd"/>
      <w:r>
        <w:rPr>
          <w:rFonts w:ascii="Times New Roman" w:eastAsia="Times New Roman" w:hAnsi="Times New Roman" w:cs="Times New Roman"/>
          <w:b/>
          <w:sz w:val="24"/>
          <w:szCs w:val="24"/>
        </w:rPr>
        <w:t>:</w:t>
      </w:r>
    </w:p>
    <w:p w14:paraId="3D088166"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0A58FC73" w14:textId="77777777" w:rsidR="00193D31"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12D98BD1"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w:t>
      </w:r>
      <w:proofErr w:type="gramEnd"/>
      <w:r>
        <w:rPr>
          <w:rFonts w:ascii="Times New Roman" w:eastAsia="Times New Roman" w:hAnsi="Times New Roman" w:cs="Times New Roman"/>
          <w:b/>
          <w:sz w:val="24"/>
          <w:szCs w:val="24"/>
        </w:rPr>
        <w:t xml:space="preserve"> </w:t>
      </w:r>
    </w:p>
    <w:p w14:paraId="3ED581B4"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Plural label name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p>
    <w:p w14:paraId="1FDDB9BF" w14:textId="77777777" w:rsidR="00193D31"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 xml:space="preserve">Display Format </w:t>
      </w:r>
      <w:proofErr w:type="gramStart"/>
      <w:r>
        <w:rPr>
          <w:rFonts w:ascii="Cardo" w:eastAsia="Cardo" w:hAnsi="Cardo" w:cs="Cardo"/>
          <w:sz w:val="24"/>
          <w:szCs w:val="24"/>
        </w:rPr>
        <w:t xml:space="preserve">→ </w:t>
      </w:r>
      <w:r>
        <w:rPr>
          <w:rFonts w:ascii="Times New Roman" w:eastAsia="Times New Roman" w:hAnsi="Times New Roman" w:cs="Times New Roman"/>
          <w:b/>
          <w:sz w:val="24"/>
          <w:szCs w:val="24"/>
        </w:rPr>
        <w:t xml:space="preserve"> consumers</w:t>
      </w:r>
      <w:proofErr w:type="gramEnd"/>
      <w:r>
        <w:rPr>
          <w:rFonts w:ascii="Times New Roman" w:eastAsia="Times New Roman" w:hAnsi="Times New Roman" w:cs="Times New Roman"/>
          <w:sz w:val="24"/>
          <w:szCs w:val="24"/>
        </w:rPr>
        <w:t>-{000}</w:t>
      </w:r>
    </w:p>
    <w:p w14:paraId="182BA8AF" w14:textId="77777777" w:rsidR="00193D31" w:rsidRPr="009D2DCF" w:rsidRDefault="00000000">
      <w:pPr>
        <w:numPr>
          <w:ilvl w:val="0"/>
          <w:numId w:val="11"/>
        </w:numPr>
        <w:rPr>
          <w:rFonts w:ascii="Times New Roman" w:eastAsia="Times New Roman" w:hAnsi="Times New Roman" w:cs="Times New Roman"/>
          <w:sz w:val="24"/>
          <w:szCs w:val="24"/>
        </w:rPr>
      </w:pPr>
      <w:r>
        <w:rPr>
          <w:rFonts w:ascii="Cardo" w:eastAsia="Cardo" w:hAnsi="Cardo" w:cs="Cardo"/>
          <w:sz w:val="24"/>
          <w:szCs w:val="24"/>
        </w:rPr>
        <w:t>Starting number → 1</w:t>
      </w:r>
    </w:p>
    <w:p w14:paraId="6379A0B4" w14:textId="77777777" w:rsidR="009D2DCF" w:rsidRPr="009D2DCF" w:rsidRDefault="009D2DCF" w:rsidP="009D2DCF">
      <w:pPr>
        <w:rPr>
          <w:rFonts w:ascii="Times New Roman" w:eastAsia="Times New Roman" w:hAnsi="Times New Roman" w:cs="Times New Roman"/>
          <w:sz w:val="24"/>
          <w:szCs w:val="24"/>
        </w:rPr>
      </w:pPr>
    </w:p>
    <w:p w14:paraId="0D90303E" w14:textId="20387E1B" w:rsidR="009D2DCF" w:rsidRDefault="009D2DCF" w:rsidP="009D2DC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4A86C9" wp14:editId="42233741">
            <wp:extent cx="5852160" cy="2987040"/>
            <wp:effectExtent l="0" t="0" r="0" b="3810"/>
            <wp:docPr id="10656520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52006"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2160" cy="2987040"/>
                    </a:xfrm>
                    <a:prstGeom prst="rect">
                      <a:avLst/>
                    </a:prstGeom>
                  </pic:spPr>
                </pic:pic>
              </a:graphicData>
            </a:graphic>
          </wp:inline>
        </w:drawing>
      </w:r>
    </w:p>
    <w:p w14:paraId="5DF30250" w14:textId="0D66F720" w:rsidR="00193D31" w:rsidRDefault="00000000">
      <w:pPr>
        <w:pStyle w:val="Heading2"/>
        <w:rPr>
          <w:rFonts w:ascii="Times New Roman" w:eastAsia="Times New Roman" w:hAnsi="Times New Roman" w:cs="Times New Roman"/>
          <w:sz w:val="24"/>
          <w:szCs w:val="24"/>
        </w:rPr>
      </w:pPr>
      <w:bookmarkStart w:id="14" w:name="_1ksv4uv" w:colFirst="0" w:colLast="0"/>
      <w:bookmarkEnd w:id="14"/>
      <w:r>
        <w:rPr>
          <w:rFonts w:ascii="Times New Roman" w:eastAsia="Times New Roman" w:hAnsi="Times New Roman" w:cs="Times New Roman"/>
          <w:b/>
          <w:sz w:val="24"/>
          <w:szCs w:val="24"/>
        </w:rPr>
        <w:lastRenderedPageBreak/>
        <w:t xml:space="preserve">Activity 4: </w:t>
      </w:r>
      <w:r w:rsidR="009D2DCF">
        <w:rPr>
          <w:rFonts w:ascii="Times New Roman" w:eastAsia="Times New Roman" w:hAnsi="Times New Roman" w:cs="Times New Roman"/>
          <w:b/>
          <w:sz w:val="24"/>
          <w:szCs w:val="24"/>
        </w:rPr>
        <w:t>Create rice</w:t>
      </w:r>
      <w:r>
        <w:rPr>
          <w:rFonts w:ascii="Times New Roman" w:eastAsia="Times New Roman" w:hAnsi="Times New Roman" w:cs="Times New Roman"/>
          <w:b/>
          <w:sz w:val="24"/>
          <w:szCs w:val="24"/>
        </w:rPr>
        <w:t xml:space="preserve"> details Objects:</w:t>
      </w:r>
      <w:r>
        <w:rPr>
          <w:rFonts w:ascii="Times New Roman" w:eastAsia="Times New Roman" w:hAnsi="Times New Roman" w:cs="Times New Roman"/>
          <w:sz w:val="24"/>
          <w:szCs w:val="24"/>
        </w:rPr>
        <w:tab/>
        <w:t xml:space="preserve">           </w:t>
      </w:r>
    </w:p>
    <w:p w14:paraId="4EAC8E81" w14:textId="77777777" w:rsidR="00193D31"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4CE3C3BA"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label name → rice details</w:t>
      </w:r>
    </w:p>
    <w:p w14:paraId="58D8A0BE"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99B81A1" w14:textId="77777777" w:rsidR="00193D31"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Display Format → rice</w:t>
      </w:r>
      <w:proofErr w:type="gramStart"/>
      <w:r>
        <w:rPr>
          <w:rFonts w:ascii="Cardo" w:eastAsia="Cardo" w:hAnsi="Cardo" w:cs="Cardo"/>
          <w:sz w:val="24"/>
          <w:szCs w:val="24"/>
        </w:rPr>
        <w:t>-{</w:t>
      </w:r>
      <w:proofErr w:type="gramEnd"/>
      <w:r>
        <w:rPr>
          <w:rFonts w:ascii="Cardo" w:eastAsia="Cardo" w:hAnsi="Cardo" w:cs="Cardo"/>
          <w:sz w:val="24"/>
          <w:szCs w:val="24"/>
        </w:rPr>
        <w:t>000}</w:t>
      </w:r>
    </w:p>
    <w:p w14:paraId="2DC8A07B" w14:textId="749B87A1" w:rsidR="00193D31" w:rsidRPr="00776DCD" w:rsidRDefault="00000000">
      <w:pPr>
        <w:numPr>
          <w:ilvl w:val="0"/>
          <w:numId w:val="51"/>
        </w:numPr>
        <w:rPr>
          <w:rFonts w:ascii="Times New Roman" w:eastAsia="Times New Roman" w:hAnsi="Times New Roman" w:cs="Times New Roman"/>
          <w:sz w:val="24"/>
          <w:szCs w:val="24"/>
        </w:rPr>
      </w:pPr>
      <w:r>
        <w:rPr>
          <w:rFonts w:ascii="Cardo" w:eastAsia="Cardo" w:hAnsi="Cardo" w:cs="Cardo"/>
          <w:sz w:val="24"/>
          <w:szCs w:val="24"/>
        </w:rPr>
        <w:t>Starting number → 1</w:t>
      </w:r>
    </w:p>
    <w:p w14:paraId="1511ECB4" w14:textId="39BDD82B" w:rsidR="00776DCD" w:rsidRDefault="00776DCD" w:rsidP="00776DC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1ACF00" wp14:editId="7A01C679">
            <wp:extent cx="4914900" cy="2461260"/>
            <wp:effectExtent l="0" t="0" r="0" b="0"/>
            <wp:docPr id="3072839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3988"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8414" cy="2468027"/>
                    </a:xfrm>
                    <a:prstGeom prst="rect">
                      <a:avLst/>
                    </a:prstGeom>
                  </pic:spPr>
                </pic:pic>
              </a:graphicData>
            </a:graphic>
          </wp:inline>
        </w:drawing>
      </w:r>
    </w:p>
    <w:p w14:paraId="04C161DC" w14:textId="77777777" w:rsidR="00193D31" w:rsidRDefault="00193D31">
      <w:pPr>
        <w:ind w:left="720"/>
        <w:rPr>
          <w:rFonts w:ascii="Times New Roman" w:eastAsia="Times New Roman" w:hAnsi="Times New Roman" w:cs="Times New Roman"/>
          <w:sz w:val="24"/>
          <w:szCs w:val="24"/>
        </w:rPr>
      </w:pPr>
    </w:p>
    <w:p w14:paraId="09D3D9DD" w14:textId="77777777" w:rsidR="00193D31" w:rsidRDefault="00000000">
      <w:pPr>
        <w:pStyle w:val="Heading1"/>
        <w:widowControl w:val="0"/>
        <w:spacing w:before="27" w:line="240" w:lineRule="auto"/>
        <w:ind w:left="6"/>
        <w:rPr>
          <w:rFonts w:ascii="Times New Roman" w:eastAsia="Times New Roman" w:hAnsi="Times New Roman" w:cs="Times New Roman"/>
          <w:b/>
          <w:sz w:val="28"/>
          <w:szCs w:val="28"/>
          <w:u w:val="single"/>
        </w:rPr>
      </w:pPr>
      <w:bookmarkStart w:id="15" w:name="_44sinio" w:colFirst="0" w:colLast="0"/>
      <w:bookmarkEnd w:id="15"/>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1F59BBD1" w14:textId="3F4D2AE9"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r w:rsidR="00E70771">
        <w:rPr>
          <w:rFonts w:ascii="Times New Roman" w:eastAsia="Times New Roman" w:hAnsi="Times New Roman" w:cs="Times New Roman"/>
          <w:b/>
          <w:sz w:val="24"/>
          <w:szCs w:val="24"/>
        </w:rPr>
        <w:t>Tab:</w:t>
      </w:r>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5087142C" w14:textId="77777777" w:rsidR="00193D31" w:rsidRDefault="00193D31">
      <w:pPr>
        <w:rPr>
          <w:rFonts w:ascii="Times New Roman" w:eastAsia="Times New Roman" w:hAnsi="Times New Roman" w:cs="Times New Roman"/>
          <w:sz w:val="24"/>
          <w:szCs w:val="24"/>
        </w:rPr>
      </w:pPr>
    </w:p>
    <w:p w14:paraId="691DAE41"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32B2DE63" w14:textId="77777777" w:rsidR="00193D31" w:rsidRDefault="00193D31"/>
    <w:p w14:paraId="130A4F96" w14:textId="77777777" w:rsidR="00193D31" w:rsidRDefault="00000000">
      <w:pPr>
        <w:numPr>
          <w:ilvl w:val="0"/>
          <w:numId w:val="3"/>
        </w:numPr>
        <w:ind w:left="425"/>
        <w:rPr>
          <w:b/>
        </w:rPr>
      </w:pPr>
      <w:r>
        <w:rPr>
          <w:b/>
        </w:rPr>
        <w:t>Custom Tabs</w:t>
      </w:r>
    </w:p>
    <w:p w14:paraId="0D9BFC3F"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66AAEF4D" w14:textId="46AB4C2B" w:rsidR="00E70771" w:rsidRDefault="00000000" w:rsidP="00E70771">
      <w:pPr>
        <w:numPr>
          <w:ilvl w:val="0"/>
          <w:numId w:val="43"/>
        </w:numPr>
        <w:ind w:left="425"/>
        <w:rPr>
          <w:b/>
        </w:rPr>
      </w:pPr>
      <w:r w:rsidRPr="00E70771">
        <w:rPr>
          <w:b/>
        </w:rPr>
        <w:t>Web Tabs</w:t>
      </w:r>
    </w:p>
    <w:p w14:paraId="3D3E24BD" w14:textId="141437BC" w:rsidR="00E70771" w:rsidRPr="00E70771" w:rsidRDefault="00E70771" w:rsidP="00E70771">
      <w:pPr>
        <w:ind w:left="425"/>
        <w:rPr>
          <w:b/>
        </w:rPr>
      </w:pPr>
      <w:r w:rsidRPr="00E70771">
        <w:rPr>
          <w:b/>
        </w:rPr>
        <w:t xml:space="preserve"> </w:t>
      </w:r>
      <w:r w:rsidRPr="00E70771">
        <w:rPr>
          <w:rFonts w:ascii="Times New Roman" w:eastAsia="Times New Roman" w:hAnsi="Times New Roman" w:cs="Times New Roman"/>
          <w:sz w:val="24"/>
          <w:szCs w:val="24"/>
          <w:highlight w:val="white"/>
        </w:rPr>
        <w:t xml:space="preserve">Web Tabs are custom tabs that display web content or applications embedded in the salesforce.com window. </w:t>
      </w:r>
    </w:p>
    <w:p w14:paraId="1775D7CC" w14:textId="13ABB4A7" w:rsidR="00193D31" w:rsidRPr="00E70771" w:rsidRDefault="00000000" w:rsidP="00E70771">
      <w:pPr>
        <w:numPr>
          <w:ilvl w:val="0"/>
          <w:numId w:val="43"/>
        </w:numPr>
        <w:ind w:left="425"/>
        <w:rPr>
          <w:b/>
        </w:rPr>
      </w:pPr>
      <w:r w:rsidRPr="00E70771">
        <w:rPr>
          <w:b/>
        </w:rPr>
        <w:t>Visualforce Tabs</w:t>
      </w:r>
    </w:p>
    <w:p w14:paraId="1EE46A41"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Visualforce Tabs are custom tabs that display a Visualforce page. Visualforce tabs look and behave like standard salesforce.com tabs such as accounts, contacts, and opportunities.</w:t>
      </w:r>
    </w:p>
    <w:p w14:paraId="3BCCFB7B" w14:textId="77777777" w:rsidR="00193D31" w:rsidRDefault="00000000">
      <w:pPr>
        <w:numPr>
          <w:ilvl w:val="0"/>
          <w:numId w:val="43"/>
        </w:numPr>
        <w:ind w:left="425"/>
        <w:rPr>
          <w:b/>
        </w:rPr>
      </w:pPr>
      <w:r>
        <w:rPr>
          <w:b/>
        </w:rPr>
        <w:t>Lightning Component Tabs</w:t>
      </w:r>
    </w:p>
    <w:p w14:paraId="41D87C8B" w14:textId="77777777" w:rsidR="00193D31" w:rsidRDefault="00000000">
      <w:pPr>
        <w:ind w:left="42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292EB8B0" w14:textId="77777777" w:rsidR="00193D31" w:rsidRDefault="00000000">
      <w:pPr>
        <w:numPr>
          <w:ilvl w:val="0"/>
          <w:numId w:val="43"/>
        </w:numPr>
        <w:ind w:left="425"/>
        <w:rPr>
          <w:b/>
        </w:rPr>
      </w:pPr>
      <w:r>
        <w:rPr>
          <w:b/>
        </w:rPr>
        <w:t>Lightning Page Tabs</w:t>
      </w:r>
    </w:p>
    <w:p w14:paraId="007009C3"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let you add Lightning Pages to the mobile app navigation menu.</w:t>
      </w:r>
    </w:p>
    <w:p w14:paraId="00609242" w14:textId="77CD152F" w:rsidR="00193D31" w:rsidRDefault="00000000" w:rsidP="007D27A4">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Lightning Page tabs don't work like other custom tabs. Lightning Page tabs also don't show up in the Available Tabs list when you customize the tabs for your apps.</w:t>
      </w:r>
    </w:p>
    <w:p w14:paraId="13D7AB0C" w14:textId="77777777" w:rsidR="00193D31" w:rsidRDefault="00000000">
      <w:pPr>
        <w:pStyle w:val="Heading2"/>
        <w:rPr>
          <w:rFonts w:ascii="Times New Roman" w:eastAsia="Times New Roman" w:hAnsi="Times New Roman" w:cs="Times New Roman"/>
          <w:b/>
          <w:sz w:val="24"/>
          <w:szCs w:val="24"/>
        </w:rPr>
      </w:pPr>
      <w:bookmarkStart w:id="16" w:name="_2jxsxqh" w:colFirst="0" w:colLast="0"/>
      <w:bookmarkEnd w:id="16"/>
      <w:r>
        <w:rPr>
          <w:rFonts w:ascii="Times New Roman" w:eastAsia="Times New Roman" w:hAnsi="Times New Roman" w:cs="Times New Roman"/>
          <w:b/>
          <w:sz w:val="24"/>
          <w:szCs w:val="24"/>
        </w:rPr>
        <w:t>Activity 1: Creating a Custom Tab</w:t>
      </w:r>
    </w:p>
    <w:p w14:paraId="53C9A042" w14:textId="38077DE2" w:rsidR="00193D31" w:rsidRDefault="00000000">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p>
    <w:p w14:paraId="5A714C0A" w14:textId="1752C881" w:rsidR="00193D31" w:rsidRPr="00E70771" w:rsidRDefault="00000000" w:rsidP="00E70771">
      <w:pPr>
        <w:widowControl w:val="0"/>
        <w:numPr>
          <w:ilvl w:val="0"/>
          <w:numId w:val="37"/>
        </w:numPr>
        <w:spacing w:before="37" w:line="264" w:lineRule="auto"/>
        <w:ind w:right="352"/>
        <w:rPr>
          <w:rFonts w:ascii="Times New Roman" w:eastAsia="Times New Roman" w:hAnsi="Times New Roman" w:cs="Times New Roman"/>
          <w:sz w:val="24"/>
          <w:szCs w:val="24"/>
        </w:rPr>
      </w:pPr>
      <w:r>
        <w:rPr>
          <w:rFonts w:ascii="Cardo" w:eastAsia="Cardo" w:hAnsi="Cardo" w:cs="Cardo"/>
          <w:sz w:val="24"/>
          <w:szCs w:val="24"/>
        </w:rPr>
        <w:t xml:space="preserve">Go to setup page → type Tabs in Quick Find bar → click on tabs → New (under custom object tab) </w:t>
      </w:r>
    </w:p>
    <w:p w14:paraId="477F0236" w14:textId="5E54371A"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sidR="00E70771">
        <w:rPr>
          <w:rFonts w:ascii="Times New Roman" w:eastAsia="Times New Roman" w:hAnsi="Times New Roman" w:cs="Times New Roman"/>
          <w:sz w:val="24"/>
          <w:szCs w:val="24"/>
        </w:rPr>
        <w:t>Object(supplier</w:t>
      </w:r>
      <w:r>
        <w:rPr>
          <w:rFonts w:ascii="Cardo" w:eastAsia="Cardo" w:hAnsi="Cardo" w:cs="Cardo"/>
          <w:sz w:val="24"/>
          <w:szCs w:val="24"/>
        </w:rPr>
        <w:t xml:space="preserve">) → Select the tab style → Next (Add to profiles page) keep it as default → Next (Add to Custom </w:t>
      </w:r>
      <w:r w:rsidR="00E70771">
        <w:rPr>
          <w:rFonts w:ascii="Cardo" w:eastAsia="Cardo" w:hAnsi="Cardo" w:cs="Cardo"/>
          <w:sz w:val="24"/>
          <w:szCs w:val="24"/>
        </w:rPr>
        <w:t>App) uncheck</w:t>
      </w:r>
      <w:r>
        <w:rPr>
          <w:rFonts w:ascii="Cardo" w:eastAsia="Cardo" w:hAnsi="Cardo" w:cs="Cardo"/>
          <w:sz w:val="24"/>
          <w:szCs w:val="24"/>
        </w:rPr>
        <w:t xml:space="preserve"> the include </w:t>
      </w:r>
      <w:r w:rsidR="00E70771">
        <w:rPr>
          <w:rFonts w:ascii="Cardo" w:eastAsia="Cardo" w:hAnsi="Cardo" w:cs="Cardo"/>
          <w:sz w:val="24"/>
          <w:szCs w:val="24"/>
        </w:rPr>
        <w:t>tab.</w:t>
      </w:r>
    </w:p>
    <w:p w14:paraId="6E849EA4" w14:textId="6E401B99"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70C6EF4A" w14:textId="77777777" w:rsidR="00193D31" w:rsidRDefault="00000000">
      <w:pPr>
        <w:widowControl w:val="0"/>
        <w:numPr>
          <w:ilvl w:val="0"/>
          <w:numId w:val="37"/>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5141E110" w14:textId="13D17223" w:rsidR="00193D31" w:rsidRPr="00A243D2" w:rsidRDefault="00E7077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D7A22A" wp14:editId="6F8471AD">
            <wp:extent cx="5943600" cy="2804160"/>
            <wp:effectExtent l="0" t="0" r="0" b="0"/>
            <wp:docPr id="94885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56"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67641168" w14:textId="77777777" w:rsidR="00193D31" w:rsidRDefault="00000000">
      <w:pPr>
        <w:pStyle w:val="Heading2"/>
        <w:rPr>
          <w:rFonts w:ascii="Times New Roman" w:eastAsia="Times New Roman" w:hAnsi="Times New Roman" w:cs="Times New Roman"/>
          <w:b/>
          <w:sz w:val="24"/>
          <w:szCs w:val="24"/>
        </w:rPr>
      </w:pPr>
      <w:bookmarkStart w:id="17" w:name="_z337ya" w:colFirst="0" w:colLast="0"/>
      <w:bookmarkEnd w:id="17"/>
      <w:r>
        <w:rPr>
          <w:rFonts w:ascii="Times New Roman" w:eastAsia="Times New Roman" w:hAnsi="Times New Roman" w:cs="Times New Roman"/>
          <w:b/>
          <w:sz w:val="24"/>
          <w:szCs w:val="24"/>
        </w:rPr>
        <w:t>Activity 2: Creating Remaining Tabs</w:t>
      </w:r>
    </w:p>
    <w:p w14:paraId="04FCABFC" w14:textId="58BFD9DE" w:rsidR="00193D31" w:rsidRDefault="00000000">
      <w:pPr>
        <w:numPr>
          <w:ilvl w:val="0"/>
          <w:numId w:val="44"/>
        </w:numPr>
      </w:pPr>
      <w:r>
        <w:t xml:space="preserve">Now create the Tabs for the remaining Objects, they are </w:t>
      </w:r>
      <w:r w:rsidR="00E70771">
        <w:t>“rice</w:t>
      </w:r>
      <w:r>
        <w:t xml:space="preserve"> mill, </w:t>
      </w:r>
      <w:r w:rsidR="00A243D2">
        <w:rPr>
          <w:rFonts w:ascii="Times New Roman" w:eastAsia="Times New Roman" w:hAnsi="Times New Roman" w:cs="Times New Roman"/>
          <w:b/>
          <w:sz w:val="24"/>
          <w:szCs w:val="24"/>
        </w:rPr>
        <w:t>consumer,</w:t>
      </w:r>
      <w:r>
        <w:t xml:space="preserve"> rice details”.</w:t>
      </w:r>
    </w:p>
    <w:p w14:paraId="6C5E96EB" w14:textId="1C1F30C3" w:rsidR="00193D31" w:rsidRDefault="00000000">
      <w:pPr>
        <w:numPr>
          <w:ilvl w:val="0"/>
          <w:numId w:val="44"/>
        </w:numPr>
      </w:pPr>
      <w:r>
        <w:t>Follow the same steps as mentioned in Activity -</w:t>
      </w:r>
      <w:r w:rsidR="00E70771">
        <w:t>1.</w:t>
      </w:r>
    </w:p>
    <w:p w14:paraId="27C01FF5" w14:textId="7D77D9CA" w:rsidR="00193D31" w:rsidRDefault="00A243D2" w:rsidP="00A243D2">
      <w:pPr>
        <w:ind w:left="360"/>
      </w:pPr>
      <w:r>
        <w:rPr>
          <w:noProof/>
        </w:rPr>
        <w:lastRenderedPageBreak/>
        <w:drawing>
          <wp:inline distT="0" distB="0" distL="0" distR="0" wp14:anchorId="2E6B53C8" wp14:editId="144A012A">
            <wp:extent cx="5463540" cy="3108906"/>
            <wp:effectExtent l="0" t="0" r="3810" b="0"/>
            <wp:docPr id="1581129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9609" name="Picture 15811296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2048" cy="3125128"/>
                    </a:xfrm>
                    <a:prstGeom prst="rect">
                      <a:avLst/>
                    </a:prstGeom>
                  </pic:spPr>
                </pic:pic>
              </a:graphicData>
            </a:graphic>
          </wp:inline>
        </w:drawing>
      </w:r>
    </w:p>
    <w:p w14:paraId="1096C3A9" w14:textId="77777777" w:rsidR="00193D31" w:rsidRDefault="00000000">
      <w:pPr>
        <w:pStyle w:val="Heading1"/>
        <w:rPr>
          <w:rFonts w:ascii="Times New Roman" w:eastAsia="Times New Roman" w:hAnsi="Times New Roman" w:cs="Times New Roman"/>
          <w:b/>
          <w:sz w:val="28"/>
          <w:szCs w:val="28"/>
          <w:u w:val="single"/>
        </w:rPr>
      </w:pPr>
      <w:bookmarkStart w:id="18" w:name="_3j2qqm3" w:colFirst="0" w:colLast="0"/>
      <w:bookmarkEnd w:id="18"/>
      <w:r>
        <w:rPr>
          <w:rFonts w:ascii="Times New Roman" w:eastAsia="Times New Roman" w:hAnsi="Times New Roman" w:cs="Times New Roman"/>
          <w:b/>
          <w:sz w:val="28"/>
          <w:szCs w:val="28"/>
          <w:u w:val="single"/>
        </w:rPr>
        <w:t xml:space="preserve">Milestone 4- The Lightning App: </w:t>
      </w:r>
    </w:p>
    <w:p w14:paraId="02DCF314"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1660115" w14:textId="55B8ADC1"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w:t>
      </w:r>
      <w:proofErr w:type="spellStart"/>
      <w:proofErr w:type="gramStart"/>
      <w:r>
        <w:rPr>
          <w:rFonts w:ascii="Times New Roman" w:eastAsia="Times New Roman" w:hAnsi="Times New Roman" w:cs="Times New Roman"/>
          <w:sz w:val="24"/>
          <w:szCs w:val="24"/>
        </w:rPr>
        <w:t>logo.</w:t>
      </w:r>
      <w:r w:rsidR="00A243D2">
        <w:rPr>
          <w:rFonts w:ascii="Times New Roman" w:eastAsia="Times New Roman" w:hAnsi="Times New Roman" w:cs="Times New Roman"/>
          <w:sz w:val="24"/>
          <w:szCs w:val="24"/>
        </w:rPr>
        <w:t>Also</w:t>
      </w:r>
      <w:proofErr w:type="spellEnd"/>
      <w:proofErr w:type="gramEnd"/>
      <w:r>
        <w:rPr>
          <w:rFonts w:ascii="Times New Roman" w:eastAsia="Times New Roman" w:hAnsi="Times New Roman" w:cs="Times New Roman"/>
          <w:sz w:val="24"/>
          <w:szCs w:val="24"/>
        </w:rPr>
        <w:t xml:space="preserve"> include a utility bar and Lightning page tabs in your Lightning app. Members of </w:t>
      </w:r>
      <w:r w:rsidR="00A243D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org can work more efficiently by easily switching between apps. </w:t>
      </w:r>
    </w:p>
    <w:p w14:paraId="69FD896A" w14:textId="02E597F3" w:rsidR="00193D31" w:rsidRDefault="00000000" w:rsidP="006E23E3">
      <w:pPr>
        <w:pStyle w:val="Heading2"/>
        <w:widowControl w:val="0"/>
        <w:spacing w:before="37" w:line="240" w:lineRule="auto"/>
        <w:rPr>
          <w:rFonts w:ascii="Times New Roman" w:eastAsia="Times New Roman" w:hAnsi="Times New Roman" w:cs="Times New Roman"/>
          <w:b/>
          <w:sz w:val="24"/>
          <w:szCs w:val="24"/>
        </w:rPr>
      </w:pPr>
      <w:bookmarkStart w:id="19" w:name="_1y810tw" w:colFirst="0" w:colLast="0"/>
      <w:bookmarkEnd w:id="19"/>
      <w:r>
        <w:rPr>
          <w:rFonts w:ascii="Times New Roman" w:eastAsia="Times New Roman" w:hAnsi="Times New Roman" w:cs="Times New Roman"/>
          <w:b/>
          <w:sz w:val="24"/>
          <w:szCs w:val="24"/>
        </w:rPr>
        <w:br/>
        <w:t>Activity 1: Create a Lightning App</w:t>
      </w:r>
    </w:p>
    <w:p w14:paraId="3E8D986D" w14:textId="77777777" w:rsidR="00193D31" w:rsidRDefault="00000000">
      <w:pPr>
        <w:numPr>
          <w:ilvl w:val="0"/>
          <w:numId w:val="41"/>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Go to setup page → search “app manager” in quick find → select “app manager” → click on </w:t>
      </w:r>
      <w:proofErr w:type="gramStart"/>
      <w:r>
        <w:rPr>
          <w:rFonts w:ascii="Cardo" w:eastAsia="Cardo" w:hAnsi="Cardo" w:cs="Cardo"/>
          <w:sz w:val="24"/>
          <w:szCs w:val="24"/>
        </w:rPr>
        <w:t>New</w:t>
      </w:r>
      <w:proofErr w:type="gramEnd"/>
      <w:r>
        <w:rPr>
          <w:rFonts w:ascii="Cardo" w:eastAsia="Cardo" w:hAnsi="Cardo" w:cs="Cardo"/>
          <w:sz w:val="24"/>
          <w:szCs w:val="24"/>
        </w:rPr>
        <w:t xml:space="preserve"> lightning App.</w:t>
      </w:r>
    </w:p>
    <w:p w14:paraId="591D5D2C" w14:textId="3B960A14" w:rsidR="00193D31" w:rsidRDefault="00A243D2">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0D7E7B" wp14:editId="52D6C4D5">
            <wp:extent cx="5943600" cy="2884805"/>
            <wp:effectExtent l="0" t="0" r="0" b="0"/>
            <wp:docPr id="786820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20774" name="Picture 786820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568C3713" w14:textId="058258AD" w:rsidR="00193D31" w:rsidRDefault="00000000">
      <w:pPr>
        <w:numPr>
          <w:ilvl w:val="0"/>
          <w:numId w:val="41"/>
        </w:numPr>
        <w:spacing w:before="300"/>
        <w:ind w:left="425"/>
        <w:rPr>
          <w:rFonts w:ascii="Times New Roman" w:eastAsia="Times New Roman" w:hAnsi="Times New Roman" w:cs="Times New Roman"/>
          <w:sz w:val="24"/>
          <w:szCs w:val="24"/>
        </w:rPr>
      </w:pPr>
      <w:r>
        <w:rPr>
          <w:rFonts w:ascii="Cardo" w:eastAsia="Cardo" w:hAnsi="Cardo" w:cs="Cardo"/>
          <w:sz w:val="24"/>
          <w:szCs w:val="24"/>
        </w:rPr>
        <w:t>Fill the app name in app details as MY RICE →</w:t>
      </w:r>
      <w:r w:rsidR="00A243D2">
        <w:rPr>
          <w:rFonts w:ascii="Cardo" w:eastAsia="Cardo" w:hAnsi="Cardo" w:cs="Cardo"/>
          <w:sz w:val="24"/>
          <w:szCs w:val="24"/>
        </w:rPr>
        <w:t>Next →</w:t>
      </w:r>
      <w:r>
        <w:rPr>
          <w:rFonts w:ascii="Cardo" w:eastAsia="Cardo" w:hAnsi="Cardo" w:cs="Cardo"/>
          <w:sz w:val="24"/>
          <w:szCs w:val="24"/>
        </w:rPr>
        <w:t xml:space="preserve"> (App option page) keep it as default → Next → (Utility Items) keep it as default → Next.</w:t>
      </w:r>
      <w:r>
        <w:rPr>
          <w:rFonts w:ascii="Cardo" w:eastAsia="Cardo" w:hAnsi="Cardo" w:cs="Cardo"/>
          <w:sz w:val="24"/>
          <w:szCs w:val="24"/>
        </w:rPr>
        <w:br/>
      </w:r>
      <w:r w:rsidR="008A6394">
        <w:rPr>
          <w:rFonts w:ascii="Times New Roman" w:eastAsia="Times New Roman" w:hAnsi="Times New Roman" w:cs="Times New Roman"/>
          <w:noProof/>
          <w:sz w:val="24"/>
          <w:szCs w:val="24"/>
        </w:rPr>
        <w:drawing>
          <wp:inline distT="0" distB="0" distL="0" distR="0" wp14:anchorId="7490A0CA" wp14:editId="6FD6F3EA">
            <wp:extent cx="5943600" cy="2841625"/>
            <wp:effectExtent l="0" t="0" r="0" b="0"/>
            <wp:docPr id="199319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813" name="Picture 1993198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5C29C8CA" w14:textId="77777777" w:rsidR="00193D31" w:rsidRDefault="00000000">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Upload a photo that is related to your app.</w:t>
      </w:r>
    </w:p>
    <w:p w14:paraId="421351D5" w14:textId="3AAEC8E7" w:rsidR="008A6394" w:rsidRPr="008A6394" w:rsidRDefault="00000000" w:rsidP="008A6394">
      <w:pPr>
        <w:numPr>
          <w:ilvl w:val="0"/>
          <w:numId w:val="4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r w:rsidRPr="008A6394">
        <w:rPr>
          <w:rFonts w:ascii="Times New Roman" w:eastAsia="Times New Roman" w:hAnsi="Times New Roman" w:cs="Times New Roman"/>
          <w:sz w:val="24"/>
          <w:szCs w:val="24"/>
        </w:rPr>
        <w:br/>
        <w:t xml:space="preserve">Select the items (supplier, rice mill, </w:t>
      </w:r>
      <w:r w:rsidR="008A6394" w:rsidRPr="008A6394">
        <w:rPr>
          <w:rFonts w:ascii="Times New Roman" w:eastAsia="Times New Roman" w:hAnsi="Times New Roman" w:cs="Times New Roman"/>
          <w:sz w:val="24"/>
          <w:szCs w:val="24"/>
        </w:rPr>
        <w:t>consumer</w:t>
      </w:r>
      <w:r w:rsidR="008A6394" w:rsidRPr="008A6394">
        <w:rPr>
          <w:rFonts w:ascii="Times New Roman" w:eastAsia="Times New Roman" w:hAnsi="Times New Roman" w:cs="Times New Roman"/>
          <w:b/>
          <w:sz w:val="24"/>
          <w:szCs w:val="24"/>
        </w:rPr>
        <w:t>,</w:t>
      </w:r>
      <w:r w:rsidRPr="008A6394">
        <w:rPr>
          <w:rFonts w:ascii="Cardo" w:eastAsia="Cardo" w:hAnsi="Cardo" w:cs="Cardo"/>
          <w:sz w:val="24"/>
          <w:szCs w:val="24"/>
        </w:rPr>
        <w:t xml:space="preserve"> Rice </w:t>
      </w:r>
      <w:proofErr w:type="gramStart"/>
      <w:r w:rsidRPr="008A6394">
        <w:rPr>
          <w:rFonts w:ascii="Cardo" w:eastAsia="Cardo" w:hAnsi="Cardo" w:cs="Cardo"/>
          <w:sz w:val="24"/>
          <w:szCs w:val="24"/>
        </w:rPr>
        <w:t>details )</w:t>
      </w:r>
      <w:proofErr w:type="gramEnd"/>
      <w:r w:rsidRPr="008A6394">
        <w:rPr>
          <w:rFonts w:ascii="Cardo" w:eastAsia="Cardo" w:hAnsi="Cardo" w:cs="Cardo"/>
          <w:sz w:val="24"/>
          <w:szCs w:val="24"/>
        </w:rPr>
        <w:t xml:space="preserve"> from the search bar and move it using the arrow button → Next.</w:t>
      </w:r>
    </w:p>
    <w:p w14:paraId="4A08D502" w14:textId="30CDF431" w:rsidR="00193D31" w:rsidRPr="008A6394" w:rsidRDefault="008A6394" w:rsidP="008A6394">
      <w:pPr>
        <w:ind w:left="425"/>
        <w:rPr>
          <w:rFonts w:ascii="Times New Roman" w:eastAsia="Times New Roman" w:hAnsi="Times New Roman" w:cs="Times New Roman"/>
          <w:sz w:val="24"/>
          <w:szCs w:val="24"/>
        </w:rPr>
      </w:pPr>
      <w:r>
        <w:rPr>
          <w:rFonts w:ascii="Cardo" w:eastAsia="Cardo" w:hAnsi="Cardo" w:cs="Cardo"/>
          <w:noProof/>
          <w:sz w:val="24"/>
          <w:szCs w:val="24"/>
        </w:rPr>
        <w:lastRenderedPageBreak/>
        <w:drawing>
          <wp:inline distT="0" distB="0" distL="0" distR="0" wp14:anchorId="681DCC0C" wp14:editId="1D5F65F4">
            <wp:extent cx="5943600" cy="2804160"/>
            <wp:effectExtent l="0" t="0" r="0" b="0"/>
            <wp:docPr id="11719127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2752"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r w:rsidRPr="008A6394">
        <w:rPr>
          <w:rFonts w:ascii="Cardo" w:eastAsia="Cardo" w:hAnsi="Cardo" w:cs="Cardo"/>
          <w:sz w:val="24"/>
          <w:szCs w:val="24"/>
        </w:rPr>
        <w:br/>
      </w:r>
    </w:p>
    <w:p w14:paraId="49327DD5" w14:textId="77777777" w:rsidR="007D27A4" w:rsidRDefault="00000000" w:rsidP="007D27A4">
      <w:pPr>
        <w:numPr>
          <w:ilvl w:val="0"/>
          <w:numId w:val="41"/>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3844B055" w14:textId="684564A2" w:rsidR="008A6394" w:rsidRPr="007D27A4" w:rsidRDefault="00000000" w:rsidP="007D27A4">
      <w:pPr>
        <w:spacing w:after="240"/>
        <w:ind w:left="425"/>
        <w:rPr>
          <w:rFonts w:ascii="Times New Roman" w:eastAsia="Times New Roman" w:hAnsi="Times New Roman" w:cs="Times New Roman"/>
          <w:sz w:val="24"/>
          <w:szCs w:val="24"/>
        </w:rPr>
      </w:pPr>
      <w:r w:rsidRPr="007D27A4">
        <w:rPr>
          <w:rFonts w:ascii="Cardo" w:eastAsia="Cardo" w:hAnsi="Cardo" w:cs="Cardo"/>
          <w:sz w:val="24"/>
          <w:szCs w:val="24"/>
        </w:rPr>
        <w:t>Search profiles (System administrator) in the search bar → click on the arrow button → save &amp; finish.</w:t>
      </w:r>
    </w:p>
    <w:p w14:paraId="62D24D05" w14:textId="732317B0" w:rsidR="00193D31" w:rsidRDefault="008A6394">
      <w:pPr>
        <w:spacing w:before="300"/>
        <w:ind w:left="425"/>
        <w:rPr>
          <w:rFonts w:ascii="Times New Roman" w:eastAsia="Times New Roman" w:hAnsi="Times New Roman" w:cs="Times New Roman"/>
          <w:sz w:val="24"/>
          <w:szCs w:val="24"/>
        </w:rPr>
      </w:pPr>
      <w:r>
        <w:rPr>
          <w:rFonts w:ascii="Cardo" w:eastAsia="Cardo" w:hAnsi="Cardo" w:cs="Cardo"/>
          <w:noProof/>
          <w:sz w:val="24"/>
          <w:szCs w:val="24"/>
        </w:rPr>
        <w:drawing>
          <wp:inline distT="0" distB="0" distL="0" distR="0" wp14:anchorId="24509FB8" wp14:editId="7ACCC99C">
            <wp:extent cx="5943600" cy="2838450"/>
            <wp:effectExtent l="0" t="0" r="0" b="0"/>
            <wp:docPr id="1974864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4678" name="Picture 19748646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r>
        <w:rPr>
          <w:rFonts w:ascii="Cardo" w:eastAsia="Cardo" w:hAnsi="Cardo" w:cs="Cardo"/>
          <w:sz w:val="24"/>
          <w:szCs w:val="24"/>
        </w:rPr>
        <w:tab/>
      </w:r>
    </w:p>
    <w:p w14:paraId="38E1AF21" w14:textId="206CD4F2" w:rsidR="00193D31" w:rsidRDefault="00000000">
      <w:pPr>
        <w:pStyle w:val="Heading1"/>
        <w:spacing w:before="300" w:after="300"/>
      </w:pPr>
      <w:bookmarkStart w:id="20" w:name="_4i7ojhp" w:colFirst="0" w:colLast="0"/>
      <w:bookmarkEnd w:id="20"/>
      <w:r>
        <w:rPr>
          <w:rFonts w:ascii="Times New Roman" w:eastAsia="Times New Roman" w:hAnsi="Times New Roman" w:cs="Times New Roman"/>
          <w:b/>
          <w:sz w:val="28"/>
          <w:szCs w:val="28"/>
        </w:rPr>
        <w:t xml:space="preserve">Milestone </w:t>
      </w:r>
      <w:r w:rsidR="008A6394">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Fields</w:t>
      </w:r>
    </w:p>
    <w:p w14:paraId="4508578F" w14:textId="71CDE0C0" w:rsidR="00193D31" w:rsidRDefault="00000000">
      <w:r>
        <w:t xml:space="preserve">When we talk about Salesforce, Fields represent the data stored in the columns of a relational database. It can also hold any valuable information that require for a specific object. Hence, the overall searching, deletion, and editing of the records become simpler and quicker. </w:t>
      </w:r>
    </w:p>
    <w:p w14:paraId="6C13E93B"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Types of Fields </w:t>
      </w:r>
    </w:p>
    <w:p w14:paraId="52E765EF" w14:textId="77777777" w:rsidR="00193D31" w:rsidRDefault="00000000">
      <w:pPr>
        <w:numPr>
          <w:ilvl w:val="0"/>
          <w:numId w:val="1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Fields </w:t>
      </w:r>
    </w:p>
    <w:p w14:paraId="123E5213" w14:textId="77777777" w:rsidR="00193D31" w:rsidRDefault="00000000">
      <w:pPr>
        <w:numPr>
          <w:ilvl w:val="0"/>
          <w:numId w:val="1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Fields </w:t>
      </w:r>
    </w:p>
    <w:p w14:paraId="7BDF6AFB" w14:textId="77777777" w:rsidR="00193D31" w:rsidRDefault="00000000">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45181558" w14:textId="77777777" w:rsidR="00193D31" w:rsidRDefault="00000000">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7F7BC0B" w14:textId="77777777" w:rsidR="00193D31" w:rsidRDefault="00000000">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05F5BB21" w14:textId="77777777" w:rsidR="00193D31"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3F189F41" w14:textId="77777777" w:rsidR="00193D31" w:rsidRDefault="00000000">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2EA25848" w14:textId="213A0616" w:rsidR="00193D31" w:rsidRDefault="00000000">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 xml:space="preserve">Field Made During </w:t>
      </w:r>
      <w:r w:rsidR="006A0DF4">
        <w:rPr>
          <w:rFonts w:ascii="Times New Roman" w:eastAsia="Times New Roman" w:hAnsi="Times New Roman" w:cs="Times New Roman"/>
          <w:sz w:val="24"/>
          <w:szCs w:val="24"/>
          <w:highlight w:val="white"/>
        </w:rPr>
        <w:t>Object</w:t>
      </w:r>
      <w:r>
        <w:rPr>
          <w:rFonts w:ascii="Times New Roman" w:eastAsia="Times New Roman" w:hAnsi="Times New Roman" w:cs="Times New Roman"/>
          <w:sz w:val="24"/>
          <w:szCs w:val="24"/>
          <w:highlight w:val="white"/>
        </w:rPr>
        <w:t xml:space="preserve"> Creation</w:t>
      </w:r>
      <w:r>
        <w:rPr>
          <w:rFonts w:ascii="Times New Roman" w:eastAsia="Times New Roman" w:hAnsi="Times New Roman" w:cs="Times New Roman"/>
          <w:sz w:val="24"/>
          <w:szCs w:val="24"/>
        </w:rPr>
        <w:t xml:space="preserve"> </w:t>
      </w:r>
    </w:p>
    <w:p w14:paraId="25218991" w14:textId="77777777" w:rsidR="00193D31" w:rsidRDefault="00193D31">
      <w:pPr>
        <w:widowControl w:val="0"/>
        <w:spacing w:before="38" w:line="240" w:lineRule="auto"/>
        <w:rPr>
          <w:rFonts w:ascii="Times New Roman" w:eastAsia="Times New Roman" w:hAnsi="Times New Roman" w:cs="Times New Roman"/>
          <w:sz w:val="24"/>
          <w:szCs w:val="24"/>
        </w:rPr>
      </w:pPr>
    </w:p>
    <w:p w14:paraId="12A73720" w14:textId="77777777" w:rsidR="00193D31"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2D8C6DB4" w14:textId="31122C32" w:rsidR="00193D31" w:rsidRPr="007D27A4" w:rsidRDefault="00000000" w:rsidP="007D27A4">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7F594E1B" w14:textId="77777777" w:rsidR="00193D31" w:rsidRDefault="00193D31">
      <w:pPr>
        <w:rPr>
          <w:b/>
        </w:rPr>
      </w:pPr>
    </w:p>
    <w:p w14:paraId="1464CE28" w14:textId="38604AC7" w:rsidR="00193D31" w:rsidRPr="006A0DF4" w:rsidRDefault="00000000" w:rsidP="006A0DF4">
      <w:pPr>
        <w:pStyle w:val="Heading2"/>
        <w:widowControl w:val="0"/>
        <w:spacing w:before="38" w:line="240" w:lineRule="auto"/>
        <w:rPr>
          <w:rFonts w:ascii="Times New Roman" w:eastAsia="Times New Roman" w:hAnsi="Times New Roman" w:cs="Times New Roman"/>
          <w:b/>
          <w:sz w:val="28"/>
          <w:szCs w:val="28"/>
        </w:rPr>
      </w:pPr>
      <w:bookmarkStart w:id="21" w:name="_2xcytpi" w:colFirst="0" w:colLast="0"/>
      <w:bookmarkEnd w:id="21"/>
      <w:r>
        <w:rPr>
          <w:rFonts w:ascii="Times New Roman" w:eastAsia="Times New Roman" w:hAnsi="Times New Roman" w:cs="Times New Roman"/>
          <w:b/>
          <w:sz w:val="28"/>
          <w:szCs w:val="28"/>
        </w:rPr>
        <w:t xml:space="preserve">Activity 1: Creating the number field in rice details object </w:t>
      </w:r>
    </w:p>
    <w:p w14:paraId="572F3587" w14:textId="094020D8" w:rsidR="00193D31" w:rsidRPr="006A0DF4" w:rsidRDefault="00000000" w:rsidP="006A0DF4">
      <w:pPr>
        <w:numPr>
          <w:ilvl w:val="0"/>
          <w:numId w:val="9"/>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6A0DF4">
        <w:rPr>
          <w:rFonts w:ascii="Cardo" w:eastAsia="Cardo" w:hAnsi="Cardo" w:cs="Cardo"/>
          <w:sz w:val="24"/>
          <w:szCs w:val="24"/>
        </w:rPr>
        <w:t xml:space="preserve">for </w:t>
      </w:r>
      <w:proofErr w:type="spellStart"/>
      <w:r w:rsidR="006A0DF4">
        <w:rPr>
          <w:rFonts w:ascii="Cardo" w:eastAsia="Cardo" w:hAnsi="Cardo" w:cs="Cardo"/>
          <w:sz w:val="24"/>
          <w:szCs w:val="24"/>
        </w:rPr>
        <w:t>rice</w:t>
      </w:r>
      <w:proofErr w:type="spellEnd"/>
      <w:r>
        <w:rPr>
          <w:rFonts w:ascii="Cardo" w:eastAsia="Cardo" w:hAnsi="Cardo" w:cs="Cardo"/>
          <w:sz w:val="24"/>
          <w:szCs w:val="24"/>
        </w:rPr>
        <w:t xml:space="preserve"> details object.</w:t>
      </w:r>
    </w:p>
    <w:p w14:paraId="3B92ABC9" w14:textId="72D1D902" w:rsidR="00193D31" w:rsidRPr="006A0DF4" w:rsidRDefault="00000000" w:rsidP="006A0DF4">
      <w:pPr>
        <w:numPr>
          <w:ilvl w:val="0"/>
          <w:numId w:val="9"/>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04D5220E" w14:textId="4A837CAE" w:rsidR="00193D31" w:rsidRDefault="006A0DF4" w:rsidP="006A0DF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Data type as “Number” and click Next.</w:t>
      </w:r>
    </w:p>
    <w:p w14:paraId="224DF5BE" w14:textId="5B86A968" w:rsidR="00193D31" w:rsidRDefault="006A0DF4" w:rsidP="006A0DF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A0DF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6A0DF4">
        <w:rPr>
          <w:rFonts w:ascii="Times New Roman" w:eastAsia="Times New Roman" w:hAnsi="Times New Roman" w:cs="Times New Roman"/>
          <w:sz w:val="24"/>
          <w:szCs w:val="24"/>
        </w:rPr>
        <w:t xml:space="preserve">Given the Field Label as “rice distributed” and length as </w:t>
      </w:r>
      <w:proofErr w:type="gramStart"/>
      <w:r w:rsidRPr="006A0DF4">
        <w:rPr>
          <w:rFonts w:ascii="Times New Roman" w:eastAsia="Times New Roman" w:hAnsi="Times New Roman" w:cs="Times New Roman"/>
          <w:sz w:val="24"/>
          <w:szCs w:val="24"/>
        </w:rPr>
        <w:t>“ 5</w:t>
      </w:r>
      <w:proofErr w:type="gramEnd"/>
      <w:r w:rsidRPr="006A0DF4">
        <w:rPr>
          <w:rFonts w:ascii="Times New Roman" w:eastAsia="Times New Roman" w:hAnsi="Times New Roman" w:cs="Times New Roman"/>
          <w:sz w:val="24"/>
          <w:szCs w:val="24"/>
        </w:rPr>
        <w:t xml:space="preserve"> ”.</w:t>
      </w:r>
    </w:p>
    <w:p w14:paraId="23D92E8D" w14:textId="30D10CE1" w:rsidR="00193D31" w:rsidRDefault="006A0DF4" w:rsidP="006A0DF4">
      <w:pPr>
        <w:widowControl w:val="0"/>
        <w:spacing w:before="38" w:line="240" w:lineRule="auto"/>
        <w:ind w:left="360"/>
        <w:rPr>
          <w:rFonts w:ascii="Cardo" w:eastAsia="Cardo" w:hAnsi="Cardo" w:cs="Cardo"/>
          <w:sz w:val="24"/>
          <w:szCs w:val="24"/>
        </w:rPr>
      </w:pPr>
      <w:r>
        <w:rPr>
          <w:rFonts w:ascii="Cardo" w:eastAsia="Cardo" w:hAnsi="Cardo" w:cs="Cardo"/>
          <w:sz w:val="24"/>
          <w:szCs w:val="24"/>
        </w:rPr>
        <w:t>5. Field Name will be auto populated, and click on Next→ Next → Save.</w:t>
      </w:r>
    </w:p>
    <w:p w14:paraId="5DDB975C" w14:textId="2ECF9279" w:rsidR="00193D31" w:rsidRPr="007D27A4" w:rsidRDefault="006A0DF4" w:rsidP="007D27A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D8FC25" wp14:editId="5FB9ED2D">
            <wp:extent cx="5152390" cy="2549236"/>
            <wp:effectExtent l="0" t="0" r="0" b="3810"/>
            <wp:docPr id="18533015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01538"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5709" cy="2560774"/>
                    </a:xfrm>
                    <a:prstGeom prst="rect">
                      <a:avLst/>
                    </a:prstGeom>
                  </pic:spPr>
                </pic:pic>
              </a:graphicData>
            </a:graphic>
          </wp:inline>
        </w:drawing>
      </w:r>
    </w:p>
    <w:p w14:paraId="4C4A90D8" w14:textId="68DF305F" w:rsidR="00193D31" w:rsidRDefault="00000000">
      <w:pPr>
        <w:pStyle w:val="Heading2"/>
        <w:rPr>
          <w:rFonts w:ascii="Times New Roman" w:eastAsia="Times New Roman" w:hAnsi="Times New Roman" w:cs="Times New Roman"/>
          <w:b/>
          <w:sz w:val="28"/>
          <w:szCs w:val="28"/>
        </w:rPr>
      </w:pPr>
      <w:bookmarkStart w:id="22" w:name="_1ci93xb" w:colFirst="0" w:colLast="0"/>
      <w:bookmarkEnd w:id="22"/>
      <w:r>
        <w:rPr>
          <w:rFonts w:ascii="Times New Roman" w:eastAsia="Times New Roman" w:hAnsi="Times New Roman" w:cs="Times New Roman"/>
          <w:b/>
          <w:sz w:val="28"/>
          <w:szCs w:val="28"/>
        </w:rPr>
        <w:lastRenderedPageBreak/>
        <w:t xml:space="preserve">Activity </w:t>
      </w:r>
      <w:r w:rsidR="006A0DF4">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Creating Junction </w:t>
      </w:r>
      <w:r w:rsidR="006A0DF4">
        <w:rPr>
          <w:rFonts w:ascii="Times New Roman" w:eastAsia="Times New Roman" w:hAnsi="Times New Roman" w:cs="Times New Roman"/>
          <w:b/>
          <w:sz w:val="28"/>
          <w:szCs w:val="28"/>
        </w:rPr>
        <w:t>Object:</w:t>
      </w:r>
    </w:p>
    <w:p w14:paraId="12BCBB5E" w14:textId="6C330379"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6A0DF4">
        <w:rPr>
          <w:rFonts w:ascii="Times New Roman" w:eastAsia="Times New Roman" w:hAnsi="Times New Roman" w:cs="Times New Roman"/>
          <w:sz w:val="24"/>
          <w:szCs w:val="24"/>
        </w:rPr>
        <w:t>Junction object</w:t>
      </w:r>
      <w:r>
        <w:rPr>
          <w:rFonts w:ascii="Times New Roman" w:eastAsia="Times New Roman" w:hAnsi="Times New Roman" w:cs="Times New Roman"/>
          <w:sz w:val="24"/>
          <w:szCs w:val="24"/>
        </w:rPr>
        <w:t xml:space="preserve"> is a custom object that serves as a bridge between two related objects in </w:t>
      </w:r>
      <w:r w:rsidR="006A0DF4">
        <w:rPr>
          <w:rFonts w:ascii="Times New Roman" w:eastAsia="Times New Roman" w:hAnsi="Times New Roman" w:cs="Times New Roman"/>
          <w:sz w:val="24"/>
          <w:szCs w:val="24"/>
        </w:rPr>
        <w:t>a many</w:t>
      </w:r>
      <w:r>
        <w:rPr>
          <w:rFonts w:ascii="Times New Roman" w:eastAsia="Times New Roman" w:hAnsi="Times New Roman" w:cs="Times New Roman"/>
          <w:sz w:val="24"/>
          <w:szCs w:val="24"/>
        </w:rPr>
        <w:t xml:space="preserve">-to-many relationship. </w:t>
      </w:r>
    </w:p>
    <w:p w14:paraId="69D8E382" w14:textId="77777777" w:rsidR="007D27A4" w:rsidRDefault="007D27A4">
      <w:pPr>
        <w:rPr>
          <w:rFonts w:ascii="Times New Roman" w:eastAsia="Times New Roman" w:hAnsi="Times New Roman" w:cs="Times New Roman"/>
          <w:sz w:val="24"/>
          <w:szCs w:val="24"/>
        </w:rPr>
      </w:pPr>
    </w:p>
    <w:p w14:paraId="6D6CBD31" w14:textId="77777777" w:rsidR="00193D3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7FA2FBE8"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5E9BD30A" w14:textId="2017A3AD"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6A0DF4">
        <w:rPr>
          <w:rFonts w:ascii="Cardo" w:eastAsia="Cardo" w:hAnsi="Cardo" w:cs="Cardo"/>
          <w:sz w:val="24"/>
          <w:szCs w:val="24"/>
        </w:rPr>
        <w:t>for rice</w:t>
      </w:r>
      <w:r>
        <w:rPr>
          <w:rFonts w:ascii="Cardo" w:eastAsia="Cardo" w:hAnsi="Cardo" w:cs="Cardo"/>
          <w:sz w:val="24"/>
          <w:szCs w:val="24"/>
        </w:rPr>
        <w:t xml:space="preserve"> </w:t>
      </w:r>
      <w:proofErr w:type="spellStart"/>
      <w:r w:rsidR="0019551F">
        <w:rPr>
          <w:rFonts w:ascii="Cardo" w:eastAsia="Cardo" w:hAnsi="Cardo" w:cs="Cardo"/>
          <w:sz w:val="24"/>
          <w:szCs w:val="24"/>
        </w:rPr>
        <w:t>rice</w:t>
      </w:r>
      <w:proofErr w:type="spellEnd"/>
      <w:r w:rsidR="0019551F">
        <w:rPr>
          <w:rFonts w:ascii="Cardo" w:eastAsia="Cardo" w:hAnsi="Cardo" w:cs="Cardo"/>
          <w:sz w:val="24"/>
          <w:szCs w:val="24"/>
        </w:rPr>
        <w:t xml:space="preserve"> details</w:t>
      </w:r>
      <w:r>
        <w:rPr>
          <w:rFonts w:ascii="Cardo" w:eastAsia="Cardo" w:hAnsi="Cardo" w:cs="Cardo"/>
          <w:sz w:val="24"/>
          <w:szCs w:val="24"/>
        </w:rPr>
        <w:t xml:space="preserve"> object.</w:t>
      </w:r>
    </w:p>
    <w:p w14:paraId="7A7200DC" w14:textId="105F1533"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1C6FA5DB" w14:textId="63FC3AB8"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196A2D74" w14:textId="0B238B09" w:rsidR="00193D31" w:rsidRPr="0019551F" w:rsidRDefault="00000000" w:rsidP="0019551F">
      <w:pPr>
        <w:numPr>
          <w:ilvl w:val="0"/>
          <w:numId w:val="4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“supplier”</w:t>
      </w:r>
      <w:r>
        <w:rPr>
          <w:rFonts w:ascii="Times New Roman" w:eastAsia="Times New Roman" w:hAnsi="Times New Roman" w:cs="Times New Roman"/>
          <w:sz w:val="24"/>
          <w:szCs w:val="24"/>
        </w:rPr>
        <w:t xml:space="preserve"> and click next.</w:t>
      </w:r>
    </w:p>
    <w:p w14:paraId="195E7D9B" w14:textId="77777777" w:rsidR="00193D31" w:rsidRDefault="00000000">
      <w:pPr>
        <w:widowControl w:val="0"/>
        <w:numPr>
          <w:ilvl w:val="0"/>
          <w:numId w:val="47"/>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40FB3F5C" w14:textId="6F8789DB" w:rsidR="00193D31" w:rsidRPr="0019551F" w:rsidRDefault="00000000" w:rsidP="0019551F">
      <w:pPr>
        <w:widowControl w:val="0"/>
        <w:numPr>
          <w:ilvl w:val="0"/>
          <w:numId w:val="47"/>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 &amp; New.</w:t>
      </w:r>
    </w:p>
    <w:p w14:paraId="01BA79AD" w14:textId="3767A67D" w:rsidR="00193D31" w:rsidRDefault="00000000">
      <w:pPr>
        <w:widowControl w:val="0"/>
        <w:numPr>
          <w:ilvl w:val="0"/>
          <w:numId w:val="47"/>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r w:rsidR="0019551F">
        <w:rPr>
          <w:rFonts w:ascii="Times New Roman" w:eastAsia="Times New Roman" w:hAnsi="Times New Roman" w:cs="Times New Roman"/>
          <w:sz w:val="24"/>
          <w:szCs w:val="24"/>
        </w:rPr>
        <w:t>from 1</w:t>
      </w:r>
      <w:r>
        <w:rPr>
          <w:rFonts w:ascii="Times New Roman" w:eastAsia="Times New Roman" w:hAnsi="Times New Roman" w:cs="Times New Roman"/>
          <w:sz w:val="24"/>
          <w:szCs w:val="24"/>
        </w:rPr>
        <w:t xml:space="preserve"> to 3.</w:t>
      </w:r>
    </w:p>
    <w:p w14:paraId="69DA9FBC" w14:textId="62B09175" w:rsidR="00193D31"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w:t>
      </w:r>
      <w:r w:rsidR="0019551F">
        <w:rPr>
          <w:rFonts w:ascii="Times New Roman" w:eastAsia="Times New Roman" w:hAnsi="Times New Roman" w:cs="Times New Roman"/>
          <w:sz w:val="24"/>
          <w:szCs w:val="24"/>
        </w:rPr>
        <w:t>mill”</w:t>
      </w:r>
      <w:r>
        <w:rPr>
          <w:rFonts w:ascii="Times New Roman" w:eastAsia="Times New Roman" w:hAnsi="Times New Roman" w:cs="Times New Roman"/>
          <w:sz w:val="24"/>
          <w:szCs w:val="24"/>
        </w:rPr>
        <w:t xml:space="preserve"> and click Next.</w:t>
      </w:r>
    </w:p>
    <w:p w14:paraId="032EF0DB" w14:textId="77777777" w:rsidR="00193D31"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3ADAA7D9" w14:textId="77777777" w:rsidR="00193D31" w:rsidRPr="0019551F" w:rsidRDefault="00000000">
      <w:pPr>
        <w:widowControl w:val="0"/>
        <w:numPr>
          <w:ilvl w:val="0"/>
          <w:numId w:val="47"/>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00557E03" w14:textId="46CA1BCE" w:rsidR="0019551F" w:rsidRPr="0019551F" w:rsidRDefault="0019551F" w:rsidP="0019551F">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998593" wp14:editId="61C62497">
            <wp:extent cx="5943600" cy="2971800"/>
            <wp:effectExtent l="0" t="0" r="0" b="0"/>
            <wp:docPr id="13650712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1221"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4066" cy="2972033"/>
                    </a:xfrm>
                    <a:prstGeom prst="rect">
                      <a:avLst/>
                    </a:prstGeom>
                  </pic:spPr>
                </pic:pic>
              </a:graphicData>
            </a:graphic>
          </wp:inline>
        </w:drawing>
      </w:r>
    </w:p>
    <w:p w14:paraId="7F83EFE7" w14:textId="77777777" w:rsidR="0019551F" w:rsidRDefault="0019551F" w:rsidP="0019551F">
      <w:pPr>
        <w:widowControl w:val="0"/>
        <w:spacing w:line="240" w:lineRule="auto"/>
        <w:ind w:left="65"/>
        <w:rPr>
          <w:rFonts w:ascii="Times New Roman" w:eastAsia="Times New Roman" w:hAnsi="Times New Roman" w:cs="Times New Roman"/>
          <w:sz w:val="24"/>
          <w:szCs w:val="24"/>
        </w:rPr>
      </w:pPr>
    </w:p>
    <w:p w14:paraId="7182A02F" w14:textId="772ADB6C" w:rsidR="00193D31" w:rsidRPr="0019551F" w:rsidRDefault="00000000" w:rsidP="0019551F">
      <w:pPr>
        <w:pStyle w:val="Heading2"/>
        <w:widowControl w:val="0"/>
        <w:spacing w:before="38" w:line="240" w:lineRule="auto"/>
        <w:rPr>
          <w:rFonts w:ascii="Times New Roman" w:eastAsia="Times New Roman" w:hAnsi="Times New Roman" w:cs="Times New Roman"/>
          <w:b/>
          <w:sz w:val="28"/>
          <w:szCs w:val="28"/>
        </w:rPr>
      </w:pPr>
      <w:bookmarkStart w:id="23" w:name="_3whwml4" w:colFirst="0" w:colLast="0"/>
      <w:bookmarkEnd w:id="23"/>
      <w:r>
        <w:rPr>
          <w:rFonts w:ascii="Times New Roman" w:eastAsia="Times New Roman" w:hAnsi="Times New Roman" w:cs="Times New Roman"/>
          <w:b/>
          <w:sz w:val="28"/>
          <w:szCs w:val="28"/>
        </w:rPr>
        <w:t xml:space="preserve">Activity </w:t>
      </w:r>
      <w:r w:rsidR="0019551F">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Creating a Master-Detail Relationship</w:t>
      </w:r>
    </w:p>
    <w:p w14:paraId="5935A59C" w14:textId="4230AB55"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master-detail relationship is a type of relationship between two objects where the master object controls certain behaviors and settings of the detail object. </w:t>
      </w:r>
    </w:p>
    <w:p w14:paraId="7A1F38EB" w14:textId="77777777" w:rsidR="00193D31" w:rsidRDefault="00000000">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5C66783B" w14:textId="1FCD21B3" w:rsidR="00193D31"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r w:rsidR="0019551F">
        <w:rPr>
          <w:rFonts w:ascii="Cardo" w:eastAsia="Cardo" w:hAnsi="Cardo" w:cs="Cardo"/>
          <w:sz w:val="24"/>
          <w:szCs w:val="24"/>
        </w:rPr>
        <w:t>for consumer</w:t>
      </w:r>
      <w:r>
        <w:rPr>
          <w:rFonts w:ascii="Cardo" w:eastAsia="Cardo" w:hAnsi="Cardo" w:cs="Cardo"/>
          <w:sz w:val="24"/>
          <w:szCs w:val="24"/>
        </w:rPr>
        <w:t xml:space="preserve"> object.</w:t>
      </w:r>
    </w:p>
    <w:p w14:paraId="621F6153" w14:textId="77777777" w:rsidR="00193D31"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68E58A96" w14:textId="77777777"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“Master-Detail relationship” as data type and click Next.</w:t>
      </w:r>
    </w:p>
    <w:p w14:paraId="490289BD" w14:textId="6329EB3A"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r w:rsidR="0019551F">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mill”.</w:t>
      </w:r>
    </w:p>
    <w:p w14:paraId="016AEB0F" w14:textId="77777777" w:rsidR="00193D31" w:rsidRDefault="00000000">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7DC8584A" w14:textId="77777777" w:rsidR="00193D31" w:rsidRPr="0019551F" w:rsidRDefault="00000000">
      <w:pPr>
        <w:numPr>
          <w:ilvl w:val="0"/>
          <w:numId w:val="18"/>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90F73FF" w14:textId="22A41A0A" w:rsidR="0019551F" w:rsidRDefault="0019551F" w:rsidP="0019551F">
      <w:pPr>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87AC01" wp14:editId="6225370E">
            <wp:extent cx="4834890" cy="2653146"/>
            <wp:effectExtent l="0" t="0" r="3810" b="0"/>
            <wp:docPr id="9281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158" name="Picture 92811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7032" cy="2709196"/>
                    </a:xfrm>
                    <a:prstGeom prst="rect">
                      <a:avLst/>
                    </a:prstGeom>
                  </pic:spPr>
                </pic:pic>
              </a:graphicData>
            </a:graphic>
          </wp:inline>
        </w:drawing>
      </w:r>
    </w:p>
    <w:p w14:paraId="5ACD0D46" w14:textId="09009A44" w:rsidR="00193D31" w:rsidRPr="0019551F" w:rsidRDefault="00000000" w:rsidP="0019551F">
      <w:pPr>
        <w:pStyle w:val="Heading2"/>
        <w:widowControl w:val="0"/>
        <w:spacing w:before="38" w:line="240" w:lineRule="auto"/>
        <w:rPr>
          <w:rFonts w:ascii="Times New Roman" w:eastAsia="Times New Roman" w:hAnsi="Times New Roman" w:cs="Times New Roman"/>
          <w:b/>
          <w:sz w:val="28"/>
          <w:szCs w:val="28"/>
        </w:rPr>
      </w:pPr>
      <w:bookmarkStart w:id="24" w:name="_2bn6wsx" w:colFirst="0" w:colLast="0"/>
      <w:bookmarkEnd w:id="24"/>
      <w:r>
        <w:rPr>
          <w:rFonts w:ascii="Times New Roman" w:eastAsia="Times New Roman" w:hAnsi="Times New Roman" w:cs="Times New Roman"/>
          <w:b/>
          <w:sz w:val="28"/>
          <w:szCs w:val="28"/>
        </w:rPr>
        <w:t xml:space="preserve">Activity </w:t>
      </w:r>
      <w:r w:rsidR="0019551F">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Creating the Roll-up Summary </w:t>
      </w:r>
    </w:p>
    <w:p w14:paraId="07832A6C" w14:textId="3D02EECA"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rollup summary field is a field that summarizes data from a child object to a parent object that shares a master-detail relationship. Rollup summary fields can use the COUNT, SUM, MIN, and MAX functions. </w:t>
      </w:r>
    </w:p>
    <w:p w14:paraId="4DFF2B9A" w14:textId="77777777" w:rsidR="00193D31" w:rsidRDefault="00000000">
      <w:pPr>
        <w:pStyle w:val="Heading2"/>
        <w:widowControl w:val="0"/>
        <w:spacing w:before="38" w:line="240" w:lineRule="auto"/>
        <w:rPr>
          <w:rFonts w:ascii="Times New Roman" w:eastAsia="Times New Roman" w:hAnsi="Times New Roman" w:cs="Times New Roman"/>
          <w:b/>
          <w:sz w:val="24"/>
          <w:szCs w:val="24"/>
        </w:rPr>
      </w:pPr>
      <w:bookmarkStart w:id="25" w:name="_qsh70q" w:colFirst="0" w:colLast="0"/>
      <w:bookmarkEnd w:id="25"/>
      <w:r>
        <w:rPr>
          <w:rFonts w:ascii="Times New Roman" w:eastAsia="Times New Roman" w:hAnsi="Times New Roman" w:cs="Times New Roman"/>
          <w:b/>
          <w:sz w:val="24"/>
          <w:szCs w:val="24"/>
        </w:rPr>
        <w:t>Creating the Roll-up summary field on supplier &amp; rice mill Objects.</w:t>
      </w:r>
    </w:p>
    <w:p w14:paraId="2A45F5D0" w14:textId="098334FA" w:rsidR="00193D31" w:rsidRPr="006E23E3" w:rsidRDefault="00000000" w:rsidP="00866414">
      <w:pPr>
        <w:numPr>
          <w:ilvl w:val="0"/>
          <w:numId w:val="62"/>
        </w:numPr>
      </w:pPr>
      <w:r>
        <w:rPr>
          <w:rFonts w:ascii="Arimo" w:eastAsia="Arimo" w:hAnsi="Arimo" w:cs="Arimo"/>
        </w:rPr>
        <w:t>Go to setup → click on Object Manager → type object name(</w:t>
      </w:r>
      <w:r>
        <w:rPr>
          <w:rFonts w:ascii="Times New Roman" w:eastAsia="Times New Roman" w:hAnsi="Times New Roman" w:cs="Times New Roman"/>
          <w:sz w:val="24"/>
          <w:szCs w:val="24"/>
        </w:rPr>
        <w:t>supplier</w:t>
      </w:r>
      <w:r>
        <w:rPr>
          <w:rFonts w:ascii="Arimo" w:eastAsia="Arimo" w:hAnsi="Arimo" w:cs="Arimo"/>
        </w:rPr>
        <w:t xml:space="preserve">) in search bar → click on the object. </w:t>
      </w:r>
    </w:p>
    <w:p w14:paraId="1FFAA4E4" w14:textId="15D7371C" w:rsidR="00193D31" w:rsidRPr="006E23E3" w:rsidRDefault="00000000" w:rsidP="00866414">
      <w:pPr>
        <w:numPr>
          <w:ilvl w:val="0"/>
          <w:numId w:val="62"/>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6D47F42" w14:textId="518D7B81" w:rsidR="00193D31" w:rsidRPr="00866414" w:rsidRDefault="00000000" w:rsidP="00866414">
      <w:pPr>
        <w:pStyle w:val="ListParagraph"/>
        <w:numPr>
          <w:ilvl w:val="0"/>
          <w:numId w:val="62"/>
        </w:numPr>
        <w:rPr>
          <w:rFonts w:ascii="Times New Roman" w:eastAsia="Times New Roman" w:hAnsi="Times New Roman" w:cs="Times New Roman"/>
          <w:sz w:val="24"/>
          <w:szCs w:val="24"/>
        </w:rPr>
      </w:pPr>
      <w:r w:rsidRPr="00866414">
        <w:rPr>
          <w:rFonts w:ascii="Times New Roman" w:eastAsia="Times New Roman" w:hAnsi="Times New Roman" w:cs="Times New Roman"/>
          <w:sz w:val="24"/>
          <w:szCs w:val="24"/>
        </w:rPr>
        <w:t xml:space="preserve">Select the data type as “Rollup </w:t>
      </w:r>
      <w:r w:rsidR="006E23E3" w:rsidRPr="00866414">
        <w:rPr>
          <w:rFonts w:ascii="Times New Roman" w:eastAsia="Times New Roman" w:hAnsi="Times New Roman" w:cs="Times New Roman"/>
          <w:sz w:val="24"/>
          <w:szCs w:val="24"/>
        </w:rPr>
        <w:t>summary” and</w:t>
      </w:r>
      <w:r w:rsidRPr="00866414">
        <w:rPr>
          <w:rFonts w:ascii="Times New Roman" w:eastAsia="Times New Roman" w:hAnsi="Times New Roman" w:cs="Times New Roman"/>
          <w:sz w:val="24"/>
          <w:szCs w:val="24"/>
        </w:rPr>
        <w:t xml:space="preserve"> click Next.</w:t>
      </w:r>
    </w:p>
    <w:p w14:paraId="46CECD5B" w14:textId="0A505B5A" w:rsidR="00193D31" w:rsidRPr="006E23E3"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r w:rsidR="006E23E3">
        <w:rPr>
          <w:rFonts w:ascii="Times New Roman" w:eastAsia="Times New Roman" w:hAnsi="Times New Roman" w:cs="Times New Roman"/>
          <w:sz w:val="24"/>
          <w:szCs w:val="24"/>
        </w:rPr>
        <w:t>“sum</w:t>
      </w:r>
      <w:r>
        <w:rPr>
          <w:rFonts w:ascii="Times New Roman" w:eastAsia="Times New Roman" w:hAnsi="Times New Roman" w:cs="Times New Roman"/>
          <w:sz w:val="24"/>
          <w:szCs w:val="24"/>
        </w:rPr>
        <w:t xml:space="preserve"> of rice </w:t>
      </w:r>
      <w:proofErr w:type="gramStart"/>
      <w:r>
        <w:rPr>
          <w:rFonts w:ascii="Times New Roman" w:eastAsia="Times New Roman" w:hAnsi="Times New Roman" w:cs="Times New Roman"/>
          <w:sz w:val="24"/>
          <w:szCs w:val="24"/>
        </w:rPr>
        <w:t>distributed ”,Field</w:t>
      </w:r>
      <w:proofErr w:type="gramEnd"/>
      <w:r>
        <w:rPr>
          <w:rFonts w:ascii="Times New Roman" w:eastAsia="Times New Roman" w:hAnsi="Times New Roman" w:cs="Times New Roman"/>
          <w:sz w:val="24"/>
          <w:szCs w:val="24"/>
        </w:rPr>
        <w:t xml:space="preserve"> Name will be Auto generated, and click Next.</w:t>
      </w:r>
    </w:p>
    <w:p w14:paraId="06A8F7ED" w14:textId="77777777" w:rsidR="00193D31"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1B3BE6BD" w14:textId="77777777" w:rsidR="00193D31" w:rsidRDefault="00000000" w:rsidP="00866414">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640F9781" w14:textId="77777777" w:rsidR="00193D31" w:rsidRDefault="00000000" w:rsidP="00866414">
      <w:pPr>
        <w:numPr>
          <w:ilvl w:val="0"/>
          <w:numId w:val="62"/>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45342E91" w14:textId="17056D3D" w:rsidR="00193D31" w:rsidRDefault="006E23E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3C7AC0" wp14:editId="65C21825">
            <wp:extent cx="5943600" cy="2760980"/>
            <wp:effectExtent l="0" t="0" r="0" b="1270"/>
            <wp:docPr id="1896665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5714" name="Picture 18966657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DEB506E"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47799168" w14:textId="28B54462"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r w:rsidR="006E23E3">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distributed to </w:t>
      </w:r>
      <w:proofErr w:type="gramStart"/>
      <w:r>
        <w:rPr>
          <w:rFonts w:ascii="Times New Roman" w:eastAsia="Times New Roman" w:hAnsi="Times New Roman" w:cs="Times New Roman"/>
          <w:sz w:val="24"/>
          <w:szCs w:val="24"/>
        </w:rPr>
        <w:t>shops ”,Field</w:t>
      </w:r>
      <w:proofErr w:type="gramEnd"/>
      <w:r>
        <w:rPr>
          <w:rFonts w:ascii="Times New Roman" w:eastAsia="Times New Roman" w:hAnsi="Times New Roman" w:cs="Times New Roman"/>
          <w:sz w:val="24"/>
          <w:szCs w:val="24"/>
        </w:rPr>
        <w:t xml:space="preserve"> Name will be Auto generated, and click Next.</w:t>
      </w:r>
    </w:p>
    <w:p w14:paraId="1DCC2FF4"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w:t>
      </w:r>
    </w:p>
    <w:p w14:paraId="3D587011"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04D02082" w14:textId="77777777" w:rsidR="00193D31" w:rsidRDefault="00000000">
      <w:pPr>
        <w:numPr>
          <w:ilvl w:val="0"/>
          <w:numId w:val="20"/>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distributed ”, and click Next → Next → Save.</w:t>
      </w:r>
    </w:p>
    <w:p w14:paraId="3F7BD705" w14:textId="77777777" w:rsidR="00193D31" w:rsidRDefault="00000000">
      <w:pPr>
        <w:numPr>
          <w:ilvl w:val="0"/>
          <w:numId w:val="20"/>
        </w:numPr>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the field as  “ rice taken by shops in kgs”  using number datatype in consumer object</w:t>
      </w:r>
    </w:p>
    <w:p w14:paraId="0CF4B2B6"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2278A611"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Field label as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taken ”,Field Name will be Auto generated, and click Next.</w:t>
      </w:r>
    </w:p>
    <w:p w14:paraId="0987ABA0"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summarized object as </w:t>
      </w:r>
      <w:proofErr w:type="gramStart"/>
      <w:r>
        <w:rPr>
          <w:rFonts w:ascii="Times New Roman" w:eastAsia="Times New Roman" w:hAnsi="Times New Roman" w:cs="Times New Roman"/>
          <w:sz w:val="24"/>
          <w:szCs w:val="24"/>
        </w:rPr>
        <w:t>“ consumer</w:t>
      </w:r>
      <w:proofErr w:type="gramEnd"/>
      <w:r>
        <w:rPr>
          <w:rFonts w:ascii="Times New Roman" w:eastAsia="Times New Roman" w:hAnsi="Times New Roman" w:cs="Times New Roman"/>
          <w:sz w:val="24"/>
          <w:szCs w:val="24"/>
        </w:rPr>
        <w:t>”.</w:t>
      </w:r>
    </w:p>
    <w:p w14:paraId="34CFDD9C" w14:textId="77777777" w:rsidR="00193D3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DADA8A2" w14:textId="129667CC" w:rsidR="00193D31" w:rsidRDefault="00000000" w:rsidP="00866414">
      <w:pPr>
        <w:numPr>
          <w:ilvl w:val="0"/>
          <w:numId w:val="20"/>
        </w:numPr>
        <w:rPr>
          <w:rFonts w:ascii="Times New Roman" w:eastAsia="Times New Roman" w:hAnsi="Times New Roman" w:cs="Times New Roman"/>
          <w:sz w:val="24"/>
          <w:szCs w:val="24"/>
        </w:rPr>
      </w:pPr>
      <w:r>
        <w:rPr>
          <w:rFonts w:ascii="Cardo" w:eastAsia="Cardo" w:hAnsi="Cardo" w:cs="Cardo"/>
          <w:sz w:val="24"/>
          <w:szCs w:val="24"/>
        </w:rPr>
        <w:t xml:space="preserve">Select the field to aggregate as </w:t>
      </w:r>
      <w:proofErr w:type="gramStart"/>
      <w:r>
        <w:rPr>
          <w:rFonts w:ascii="Cardo" w:eastAsia="Cardo" w:hAnsi="Cardo" w:cs="Cardo"/>
          <w:sz w:val="24"/>
          <w:szCs w:val="24"/>
        </w:rPr>
        <w:t>“ rice</w:t>
      </w:r>
      <w:proofErr w:type="gramEnd"/>
      <w:r>
        <w:rPr>
          <w:rFonts w:ascii="Cardo" w:eastAsia="Cardo" w:hAnsi="Cardo" w:cs="Cardo"/>
          <w:sz w:val="24"/>
          <w:szCs w:val="24"/>
        </w:rPr>
        <w:t xml:space="preserve"> taken in shops ”, and click Next → Next → Save.</w:t>
      </w:r>
      <w:r w:rsidRPr="00866414">
        <w:rPr>
          <w:rFonts w:ascii="Times New Roman" w:eastAsia="Times New Roman" w:hAnsi="Times New Roman" w:cs="Times New Roman"/>
          <w:sz w:val="24"/>
          <w:szCs w:val="24"/>
        </w:rPr>
        <w:t>.</w:t>
      </w:r>
    </w:p>
    <w:p w14:paraId="7625DFED" w14:textId="280B7243" w:rsidR="00866414" w:rsidRPr="00866414" w:rsidRDefault="00866414" w:rsidP="00866414">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2B463C" wp14:editId="4D955FDA">
            <wp:extent cx="5943600" cy="2748915"/>
            <wp:effectExtent l="0" t="0" r="0" b="0"/>
            <wp:docPr id="1523101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1568" name="Picture 152310156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0A2B4731" w14:textId="130125C4" w:rsidR="00193D31" w:rsidRDefault="00000000">
      <w:pPr>
        <w:pStyle w:val="Heading2"/>
        <w:widowControl w:val="0"/>
        <w:spacing w:before="38" w:line="240" w:lineRule="auto"/>
        <w:rPr>
          <w:rFonts w:ascii="Times New Roman" w:eastAsia="Times New Roman" w:hAnsi="Times New Roman" w:cs="Times New Roman"/>
          <w:b/>
          <w:sz w:val="28"/>
          <w:szCs w:val="28"/>
        </w:rPr>
      </w:pPr>
      <w:bookmarkStart w:id="26" w:name="_3as4poj" w:colFirst="0" w:colLast="0"/>
      <w:bookmarkEnd w:id="26"/>
      <w:r>
        <w:rPr>
          <w:rFonts w:ascii="Times New Roman" w:eastAsia="Times New Roman" w:hAnsi="Times New Roman" w:cs="Times New Roman"/>
          <w:b/>
          <w:sz w:val="28"/>
          <w:szCs w:val="28"/>
        </w:rPr>
        <w:lastRenderedPageBreak/>
        <w:t xml:space="preserve">Activity </w:t>
      </w:r>
      <w:r w:rsidR="00866414">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sidR="0086641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Objects</w:t>
      </w:r>
    </w:p>
    <w:p w14:paraId="3956CB7D"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51C94616" w14:textId="77777777" w:rsidR="00193D31" w:rsidRDefault="00000000" w:rsidP="00866414">
      <w:pPr>
        <w:numPr>
          <w:ilvl w:val="0"/>
          <w:numId w:val="61"/>
        </w:numPr>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61DEC5C9" w14:textId="5088DD2A" w:rsidR="00193D31" w:rsidRPr="00866414" w:rsidRDefault="00000000" w:rsidP="00866414">
      <w:pPr>
        <w:numPr>
          <w:ilvl w:val="0"/>
          <w:numId w:val="61"/>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A56AA87" w14:textId="77777777" w:rsidR="00193D31" w:rsidRDefault="00000000" w:rsidP="00866414">
      <w:pPr>
        <w:widowControl w:val="0"/>
        <w:numPr>
          <w:ilvl w:val="0"/>
          <w:numId w:val="61"/>
        </w:numPr>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7E9E8EEF" w14:textId="0A95412D" w:rsidR="00193D31" w:rsidRPr="00866414" w:rsidRDefault="00000000" w:rsidP="00866414">
      <w:pPr>
        <w:widowControl w:val="0"/>
        <w:numPr>
          <w:ilvl w:val="0"/>
          <w:numId w:val="6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23DE654E" w14:textId="77777777" w:rsidR="00193D31" w:rsidRPr="00866414" w:rsidRDefault="00000000" w:rsidP="00866414">
      <w:pPr>
        <w:widowControl w:val="0"/>
        <w:numPr>
          <w:ilvl w:val="0"/>
          <w:numId w:val="61"/>
        </w:numPr>
        <w:spacing w:before="38" w:line="240" w:lineRule="auto"/>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48927256" w14:textId="6F1585D9" w:rsidR="00866414" w:rsidRDefault="00866414" w:rsidP="00866414">
      <w:pPr>
        <w:widowControl w:val="0"/>
        <w:spacing w:before="38"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BCBD4F" wp14:editId="23D56BCD">
            <wp:extent cx="5943600" cy="2216150"/>
            <wp:effectExtent l="0" t="0" r="0" b="0"/>
            <wp:docPr id="135356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632" name="Picture 1353566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25E12C31" w14:textId="7BB427D9" w:rsidR="00193D31" w:rsidRDefault="00193D31">
      <w:pPr>
        <w:widowControl w:val="0"/>
        <w:spacing w:before="38" w:line="240" w:lineRule="auto"/>
        <w:rPr>
          <w:rFonts w:ascii="Times New Roman" w:eastAsia="Times New Roman" w:hAnsi="Times New Roman" w:cs="Times New Roman"/>
          <w:sz w:val="24"/>
          <w:szCs w:val="24"/>
        </w:rPr>
      </w:pPr>
    </w:p>
    <w:p w14:paraId="3CEC8213" w14:textId="409CE23F" w:rsidR="00193D31" w:rsidRPr="007D27A4" w:rsidRDefault="00000000" w:rsidP="007D27A4">
      <w:pPr>
        <w:pStyle w:val="Heading2"/>
        <w:widowControl w:val="0"/>
        <w:spacing w:before="38" w:line="240" w:lineRule="auto"/>
        <w:rPr>
          <w:rFonts w:ascii="Times New Roman" w:eastAsia="Times New Roman" w:hAnsi="Times New Roman" w:cs="Times New Roman"/>
          <w:sz w:val="24"/>
          <w:szCs w:val="24"/>
        </w:rPr>
      </w:pPr>
      <w:bookmarkStart w:id="27" w:name="_1pxezwc" w:colFirst="0" w:colLast="0"/>
      <w:bookmarkEnd w:id="27"/>
      <w:r>
        <w:rPr>
          <w:rFonts w:ascii="Times New Roman" w:eastAsia="Times New Roman" w:hAnsi="Times New Roman" w:cs="Times New Roman"/>
          <w:b/>
          <w:sz w:val="28"/>
          <w:szCs w:val="28"/>
        </w:rPr>
        <w:t xml:space="preserve">Activity 6: </w:t>
      </w:r>
      <w:r w:rsidR="0086641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rice mill Objects</w:t>
      </w:r>
    </w:p>
    <w:p w14:paraId="5846E2ED" w14:textId="77777777" w:rsidR="00193D31" w:rsidRDefault="00000000">
      <w:pPr>
        <w:widowControl w:val="0"/>
        <w:numPr>
          <w:ilvl w:val="0"/>
          <w:numId w:val="39"/>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327C77A3" w14:textId="10DA5AAD" w:rsidR="00193D31" w:rsidRDefault="00000000">
      <w:pPr>
        <w:widowControl w:val="0"/>
        <w:numPr>
          <w:ilvl w:val="0"/>
          <w:numId w:val="39"/>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r w:rsidR="00866414">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price/</w:t>
      </w:r>
      <w:proofErr w:type="gramStart"/>
      <w:r>
        <w:rPr>
          <w:rFonts w:ascii="Times New Roman" w:eastAsia="Times New Roman" w:hAnsi="Times New Roman" w:cs="Times New Roman"/>
          <w:sz w:val="24"/>
          <w:szCs w:val="24"/>
        </w:rPr>
        <w:t>kg ”</w:t>
      </w:r>
      <w:proofErr w:type="gramEnd"/>
      <w:r>
        <w:rPr>
          <w:rFonts w:ascii="Times New Roman" w:eastAsia="Times New Roman" w:hAnsi="Times New Roman" w:cs="Times New Roman"/>
          <w:sz w:val="24"/>
          <w:szCs w:val="24"/>
        </w:rPr>
        <w:t xml:space="preserve"> and length as “ 5 ”</w:t>
      </w:r>
    </w:p>
    <w:p w14:paraId="52C10E1E" w14:textId="76EBB4C5" w:rsidR="00287BE4" w:rsidRDefault="00287BE4" w:rsidP="00287BE4">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82D191" wp14:editId="55A77562">
            <wp:extent cx="5943600" cy="2242820"/>
            <wp:effectExtent l="0" t="0" r="0" b="5080"/>
            <wp:docPr id="11805908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90833" name="Picture 11805908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1BDCC741" w14:textId="77777777" w:rsidR="00132204" w:rsidRDefault="00132204">
      <w:pPr>
        <w:pStyle w:val="Heading2"/>
        <w:widowControl w:val="0"/>
        <w:spacing w:before="38" w:line="240" w:lineRule="auto"/>
        <w:rPr>
          <w:rFonts w:ascii="Times New Roman" w:eastAsia="Times New Roman" w:hAnsi="Times New Roman" w:cs="Times New Roman"/>
          <w:b/>
          <w:sz w:val="28"/>
          <w:szCs w:val="28"/>
        </w:rPr>
      </w:pPr>
      <w:bookmarkStart w:id="28" w:name="_49x2ik5" w:colFirst="0" w:colLast="0"/>
      <w:bookmarkEnd w:id="28"/>
    </w:p>
    <w:p w14:paraId="6AB2C2DB" w14:textId="77777777" w:rsidR="007D27A4" w:rsidRDefault="007D27A4" w:rsidP="007D27A4"/>
    <w:p w14:paraId="430AC4CD" w14:textId="77777777" w:rsidR="007D27A4" w:rsidRDefault="007D27A4" w:rsidP="007D27A4"/>
    <w:p w14:paraId="41C3F3A0" w14:textId="77777777" w:rsidR="007D27A4" w:rsidRPr="007D27A4" w:rsidRDefault="007D27A4" w:rsidP="007D27A4"/>
    <w:p w14:paraId="44789C75" w14:textId="15661B0B" w:rsidR="00193D31" w:rsidRPr="007D27A4" w:rsidRDefault="00000000" w:rsidP="007D27A4">
      <w:pPr>
        <w:pStyle w:val="Heading2"/>
        <w:widowControl w:val="0"/>
        <w:spacing w:before="38"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Activity 7: </w:t>
      </w:r>
      <w:r w:rsidR="00132204">
        <w:rPr>
          <w:rFonts w:ascii="Times New Roman" w:eastAsia="Times New Roman" w:hAnsi="Times New Roman" w:cs="Times New Roman"/>
          <w:b/>
          <w:sz w:val="28"/>
          <w:szCs w:val="28"/>
        </w:rPr>
        <w:t>Creating Fields</w:t>
      </w:r>
      <w:r>
        <w:rPr>
          <w:rFonts w:ascii="Times New Roman" w:eastAsia="Times New Roman" w:hAnsi="Times New Roman" w:cs="Times New Roman"/>
          <w:b/>
          <w:sz w:val="28"/>
          <w:szCs w:val="28"/>
        </w:rPr>
        <w:t xml:space="preserve"> in </w:t>
      </w:r>
      <w:r>
        <w:rPr>
          <w:rFonts w:ascii="Times New Roman" w:eastAsia="Times New Roman" w:hAnsi="Times New Roman" w:cs="Times New Roman"/>
          <w:b/>
          <w:sz w:val="24"/>
          <w:szCs w:val="24"/>
        </w:rPr>
        <w:t>consumer</w:t>
      </w:r>
      <w:r>
        <w:rPr>
          <w:rFonts w:ascii="Times New Roman" w:eastAsia="Times New Roman" w:hAnsi="Times New Roman" w:cs="Times New Roman"/>
          <w:b/>
          <w:sz w:val="28"/>
          <w:szCs w:val="28"/>
        </w:rPr>
        <w:t xml:space="preserve"> Objects</w:t>
      </w:r>
    </w:p>
    <w:p w14:paraId="62170E44" w14:textId="77777777" w:rsidR="00193D31" w:rsidRDefault="00193D31">
      <w:pPr>
        <w:widowControl w:val="0"/>
        <w:spacing w:before="38" w:line="240" w:lineRule="auto"/>
        <w:ind w:left="720"/>
        <w:rPr>
          <w:rFonts w:ascii="Times New Roman" w:eastAsia="Times New Roman" w:hAnsi="Times New Roman" w:cs="Times New Roman"/>
          <w:sz w:val="24"/>
          <w:szCs w:val="24"/>
        </w:rPr>
      </w:pPr>
    </w:p>
    <w:tbl>
      <w:tblPr>
        <w:tblStyle w:val="a"/>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193D31" w14:paraId="2C4B952D" w14:textId="77777777" w:rsidTr="00316B42">
        <w:trPr>
          <w:trHeight w:val="150"/>
        </w:trPr>
        <w:tc>
          <w:tcPr>
            <w:tcW w:w="1275" w:type="dxa"/>
            <w:shd w:val="clear" w:color="auto" w:fill="auto"/>
            <w:tcMar>
              <w:top w:w="100" w:type="dxa"/>
              <w:left w:w="100" w:type="dxa"/>
              <w:bottom w:w="100" w:type="dxa"/>
              <w:right w:w="100" w:type="dxa"/>
            </w:tcMar>
          </w:tcPr>
          <w:p w14:paraId="298B37C6" w14:textId="39FA91C2" w:rsidR="00316B42" w:rsidRPr="00316B42"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5CE75E13"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3310F31E"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193D31" w14:paraId="1F50D02B" w14:textId="77777777">
        <w:trPr>
          <w:trHeight w:val="3105"/>
        </w:trPr>
        <w:tc>
          <w:tcPr>
            <w:tcW w:w="1275" w:type="dxa"/>
            <w:shd w:val="clear" w:color="auto" w:fill="auto"/>
            <w:tcMar>
              <w:top w:w="100" w:type="dxa"/>
              <w:left w:w="100" w:type="dxa"/>
              <w:bottom w:w="100" w:type="dxa"/>
              <w:right w:w="100" w:type="dxa"/>
            </w:tcMar>
          </w:tcPr>
          <w:p w14:paraId="6AA69991" w14:textId="77777777" w:rsidR="00193D31" w:rsidRDefault="00000000" w:rsidP="00316B4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30" w:type="dxa"/>
            <w:shd w:val="clear" w:color="auto" w:fill="auto"/>
            <w:tcMar>
              <w:top w:w="100" w:type="dxa"/>
              <w:left w:w="100" w:type="dxa"/>
              <w:bottom w:w="100" w:type="dxa"/>
              <w:right w:w="100" w:type="dxa"/>
            </w:tcMar>
          </w:tcPr>
          <w:p w14:paraId="145E2EB0" w14:textId="77777777" w:rsidR="00193D31" w:rsidRDefault="00000000" w:rsidP="00316B42">
            <w:pPr>
              <w:spacing w:before="30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7C31D5B3" w14:textId="77777777" w:rsidR="00193D31" w:rsidRDefault="00193D31" w:rsidP="00316B42">
            <w:pPr>
              <w:widowControl w:val="0"/>
              <w:spacing w:line="240" w:lineRule="auto"/>
              <w:rPr>
                <w:rFonts w:ascii="Times New Roman" w:eastAsia="Times New Roman" w:hAnsi="Times New Roman" w:cs="Times New Roman"/>
                <w:sz w:val="24"/>
                <w:szCs w:val="24"/>
              </w:rPr>
            </w:pPr>
          </w:p>
          <w:tbl>
            <w:tblPr>
              <w:tblStyle w:val="a0"/>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193D31" w14:paraId="3FC81BAA" w14:textId="77777777" w:rsidTr="00316B42">
              <w:trPr>
                <w:trHeight w:val="258"/>
              </w:trPr>
              <w:tc>
                <w:tcPr>
                  <w:tcW w:w="2532" w:type="dxa"/>
                  <w:shd w:val="clear" w:color="auto" w:fill="auto"/>
                  <w:tcMar>
                    <w:top w:w="100" w:type="dxa"/>
                    <w:left w:w="100" w:type="dxa"/>
                    <w:bottom w:w="100" w:type="dxa"/>
                    <w:right w:w="100" w:type="dxa"/>
                  </w:tcMar>
                </w:tcPr>
                <w:p w14:paraId="1EE023F9"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3" w:type="dxa"/>
                  <w:shd w:val="clear" w:color="auto" w:fill="auto"/>
                  <w:tcMar>
                    <w:top w:w="100" w:type="dxa"/>
                    <w:left w:w="100" w:type="dxa"/>
                    <w:bottom w:w="100" w:type="dxa"/>
                    <w:right w:w="100" w:type="dxa"/>
                  </w:tcMar>
                </w:tcPr>
                <w:p w14:paraId="17D0C952"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193D31" w14:paraId="42F49BAB" w14:textId="77777777" w:rsidTr="00316B42">
              <w:trPr>
                <w:trHeight w:val="303"/>
              </w:trPr>
              <w:tc>
                <w:tcPr>
                  <w:tcW w:w="2532" w:type="dxa"/>
                  <w:shd w:val="clear" w:color="auto" w:fill="auto"/>
                  <w:tcMar>
                    <w:top w:w="100" w:type="dxa"/>
                    <w:left w:w="100" w:type="dxa"/>
                    <w:bottom w:w="100" w:type="dxa"/>
                    <w:right w:w="100" w:type="dxa"/>
                  </w:tcMar>
                </w:tcPr>
                <w:p w14:paraId="7ADA3088"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3" w:type="dxa"/>
                  <w:shd w:val="clear" w:color="auto" w:fill="auto"/>
                  <w:tcMar>
                    <w:top w:w="100" w:type="dxa"/>
                    <w:left w:w="100" w:type="dxa"/>
                    <w:bottom w:w="100" w:type="dxa"/>
                    <w:right w:w="100" w:type="dxa"/>
                  </w:tcMar>
                </w:tcPr>
                <w:p w14:paraId="1F84C134"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193D31" w14:paraId="4200F53F" w14:textId="77777777" w:rsidTr="00316B42">
              <w:trPr>
                <w:trHeight w:val="321"/>
              </w:trPr>
              <w:tc>
                <w:tcPr>
                  <w:tcW w:w="2532" w:type="dxa"/>
                  <w:shd w:val="clear" w:color="auto" w:fill="auto"/>
                  <w:tcMar>
                    <w:top w:w="100" w:type="dxa"/>
                    <w:left w:w="100" w:type="dxa"/>
                    <w:bottom w:w="100" w:type="dxa"/>
                    <w:right w:w="100" w:type="dxa"/>
                  </w:tcMar>
                </w:tcPr>
                <w:p w14:paraId="3D04B64E"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3" w:type="dxa"/>
                  <w:shd w:val="clear" w:color="auto" w:fill="auto"/>
                  <w:tcMar>
                    <w:top w:w="100" w:type="dxa"/>
                    <w:left w:w="100" w:type="dxa"/>
                    <w:bottom w:w="100" w:type="dxa"/>
                    <w:right w:w="100" w:type="dxa"/>
                  </w:tcMar>
                </w:tcPr>
                <w:p w14:paraId="78D2973D"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193D31" w14:paraId="001B950C" w14:textId="77777777" w:rsidTr="00316B42">
              <w:trPr>
                <w:trHeight w:val="312"/>
              </w:trPr>
              <w:tc>
                <w:tcPr>
                  <w:tcW w:w="2532" w:type="dxa"/>
                  <w:shd w:val="clear" w:color="auto" w:fill="auto"/>
                  <w:tcMar>
                    <w:top w:w="100" w:type="dxa"/>
                    <w:left w:w="100" w:type="dxa"/>
                    <w:bottom w:w="100" w:type="dxa"/>
                    <w:right w:w="100" w:type="dxa"/>
                  </w:tcMar>
                </w:tcPr>
                <w:p w14:paraId="39CD55EB"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3" w:type="dxa"/>
                  <w:shd w:val="clear" w:color="auto" w:fill="auto"/>
                  <w:tcMar>
                    <w:top w:w="100" w:type="dxa"/>
                    <w:left w:w="100" w:type="dxa"/>
                    <w:bottom w:w="100" w:type="dxa"/>
                    <w:right w:w="100" w:type="dxa"/>
                  </w:tcMar>
                </w:tcPr>
                <w:p w14:paraId="1565DEA8"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193D31" w14:paraId="4CC741DD" w14:textId="77777777" w:rsidTr="00316B42">
              <w:trPr>
                <w:trHeight w:val="321"/>
              </w:trPr>
              <w:tc>
                <w:tcPr>
                  <w:tcW w:w="2532" w:type="dxa"/>
                  <w:shd w:val="clear" w:color="auto" w:fill="auto"/>
                  <w:tcMar>
                    <w:top w:w="100" w:type="dxa"/>
                    <w:left w:w="100" w:type="dxa"/>
                    <w:bottom w:w="100" w:type="dxa"/>
                    <w:right w:w="100" w:type="dxa"/>
                  </w:tcMar>
                </w:tcPr>
                <w:p w14:paraId="3D31A1CF"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3" w:type="dxa"/>
                  <w:shd w:val="clear" w:color="auto" w:fill="auto"/>
                  <w:tcMar>
                    <w:top w:w="100" w:type="dxa"/>
                    <w:left w:w="100" w:type="dxa"/>
                    <w:bottom w:w="100" w:type="dxa"/>
                    <w:right w:w="100" w:type="dxa"/>
                  </w:tcMar>
                </w:tcPr>
                <w:p w14:paraId="341961BC"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193D31" w14:paraId="7D225EFE" w14:textId="77777777">
              <w:trPr>
                <w:trHeight w:val="660"/>
              </w:trPr>
              <w:tc>
                <w:tcPr>
                  <w:tcW w:w="2532" w:type="dxa"/>
                  <w:shd w:val="clear" w:color="auto" w:fill="auto"/>
                  <w:tcMar>
                    <w:top w:w="100" w:type="dxa"/>
                    <w:left w:w="100" w:type="dxa"/>
                    <w:bottom w:w="100" w:type="dxa"/>
                    <w:right w:w="100" w:type="dxa"/>
                  </w:tcMar>
                </w:tcPr>
                <w:p w14:paraId="13368997"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3" w:type="dxa"/>
                  <w:shd w:val="clear" w:color="auto" w:fill="auto"/>
                  <w:tcMar>
                    <w:top w:w="100" w:type="dxa"/>
                    <w:left w:w="100" w:type="dxa"/>
                    <w:bottom w:w="100" w:type="dxa"/>
                    <w:right w:w="100" w:type="dxa"/>
                  </w:tcMar>
                </w:tcPr>
                <w:p w14:paraId="2E491237"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444C8FD6"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4836E600"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193D31" w14:paraId="10388E80" w14:textId="77777777">
              <w:trPr>
                <w:trHeight w:val="660"/>
              </w:trPr>
              <w:tc>
                <w:tcPr>
                  <w:tcW w:w="2532" w:type="dxa"/>
                  <w:shd w:val="clear" w:color="auto" w:fill="auto"/>
                  <w:tcMar>
                    <w:top w:w="100" w:type="dxa"/>
                    <w:left w:w="100" w:type="dxa"/>
                    <w:bottom w:w="100" w:type="dxa"/>
                    <w:right w:w="100" w:type="dxa"/>
                  </w:tcMar>
                </w:tcPr>
                <w:p w14:paraId="2AA3440A"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3" w:type="dxa"/>
                  <w:shd w:val="clear" w:color="auto" w:fill="auto"/>
                  <w:tcMar>
                    <w:top w:w="100" w:type="dxa"/>
                    <w:left w:w="100" w:type="dxa"/>
                    <w:bottom w:w="100" w:type="dxa"/>
                    <w:right w:w="100" w:type="dxa"/>
                  </w:tcMar>
                </w:tcPr>
                <w:p w14:paraId="54760095" w14:textId="77777777" w:rsidR="00193D31" w:rsidRDefault="00000000" w:rsidP="00316B4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4E0142DF"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216F50B0"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6772416"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63B04A04"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D14561D" w14:textId="77777777" w:rsidR="00193D31" w:rsidRDefault="00000000" w:rsidP="00316B42">
                  <w:pPr>
                    <w:widowControl w:val="0"/>
                    <w:numPr>
                      <w:ilvl w:val="0"/>
                      <w:numId w:val="4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64BF70A1" w14:textId="77777777" w:rsidR="00193D31" w:rsidRDefault="00193D31" w:rsidP="00316B42">
            <w:pPr>
              <w:widowControl w:val="0"/>
              <w:spacing w:line="240" w:lineRule="auto"/>
              <w:rPr>
                <w:rFonts w:ascii="Times New Roman" w:eastAsia="Times New Roman" w:hAnsi="Times New Roman" w:cs="Times New Roman"/>
                <w:sz w:val="24"/>
                <w:szCs w:val="24"/>
              </w:rPr>
            </w:pPr>
          </w:p>
        </w:tc>
      </w:tr>
    </w:tbl>
    <w:p w14:paraId="7A4EC8E0" w14:textId="77777777" w:rsidR="00193D31" w:rsidRDefault="00193D31">
      <w:pPr>
        <w:widowControl w:val="0"/>
        <w:spacing w:before="38" w:line="240" w:lineRule="auto"/>
        <w:ind w:left="720"/>
        <w:rPr>
          <w:rFonts w:ascii="Times New Roman" w:eastAsia="Times New Roman" w:hAnsi="Times New Roman" w:cs="Times New Roman"/>
          <w:sz w:val="24"/>
          <w:szCs w:val="24"/>
        </w:rPr>
      </w:pPr>
    </w:p>
    <w:p w14:paraId="3B7D2F9D" w14:textId="5AB69E3D" w:rsidR="00193D31" w:rsidRDefault="00132204">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E16B58" wp14:editId="7A35EC02">
            <wp:extent cx="5721927" cy="2809710"/>
            <wp:effectExtent l="0" t="0" r="0" b="0"/>
            <wp:docPr id="123145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3452" name="Picture 12314534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6259" cy="2811837"/>
                    </a:xfrm>
                    <a:prstGeom prst="rect">
                      <a:avLst/>
                    </a:prstGeom>
                  </pic:spPr>
                </pic:pic>
              </a:graphicData>
            </a:graphic>
          </wp:inline>
        </w:drawing>
      </w:r>
    </w:p>
    <w:p w14:paraId="4C9865CA" w14:textId="77777777" w:rsidR="00193D31" w:rsidRDefault="00193D31">
      <w:pPr>
        <w:widowControl w:val="0"/>
        <w:spacing w:before="38" w:line="240" w:lineRule="auto"/>
        <w:rPr>
          <w:rFonts w:ascii="Times New Roman" w:eastAsia="Times New Roman" w:hAnsi="Times New Roman" w:cs="Times New Roman"/>
          <w:sz w:val="24"/>
          <w:szCs w:val="24"/>
        </w:rPr>
      </w:pPr>
    </w:p>
    <w:p w14:paraId="5F7E244D" w14:textId="4EED6927" w:rsidR="00193D31" w:rsidRPr="00316B42" w:rsidRDefault="00000000" w:rsidP="00316B42">
      <w:pPr>
        <w:pStyle w:val="Heading2"/>
        <w:rPr>
          <w:rFonts w:ascii="Times New Roman" w:eastAsia="Times New Roman" w:hAnsi="Times New Roman" w:cs="Times New Roman"/>
          <w:b/>
          <w:sz w:val="28"/>
          <w:szCs w:val="28"/>
        </w:rPr>
      </w:pPr>
      <w:bookmarkStart w:id="29" w:name="_2p2csry" w:colFirst="0" w:colLast="0"/>
      <w:bookmarkEnd w:id="29"/>
      <w:r>
        <w:rPr>
          <w:rFonts w:ascii="Times New Roman" w:eastAsia="Times New Roman" w:hAnsi="Times New Roman" w:cs="Times New Roman"/>
          <w:b/>
          <w:sz w:val="28"/>
          <w:szCs w:val="28"/>
        </w:rPr>
        <w:lastRenderedPageBreak/>
        <w:t xml:space="preserve">Activity </w:t>
      </w:r>
      <w:r w:rsidR="00132204">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Creating Cross Object Formula Field in </w:t>
      </w:r>
      <w:r>
        <w:rPr>
          <w:rFonts w:ascii="Times New Roman" w:eastAsia="Times New Roman" w:hAnsi="Times New Roman" w:cs="Times New Roman"/>
          <w:b/>
          <w:sz w:val="26"/>
          <w:szCs w:val="26"/>
        </w:rPr>
        <w:t>consumer</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8"/>
          <w:szCs w:val="28"/>
        </w:rPr>
        <w:t>Object</w:t>
      </w:r>
    </w:p>
    <w:p w14:paraId="054398DC" w14:textId="77777777" w:rsidR="00193D31" w:rsidRDefault="00000000">
      <w:r>
        <w:t>A cross-object formula field is a formula field that references fields from another object in Salesforce. This type of formula allows users to calculate and display data from multiple objects on a single record.</w:t>
      </w:r>
    </w:p>
    <w:p w14:paraId="54FF3C15" w14:textId="77777777" w:rsidR="00193D31" w:rsidRDefault="00193D31">
      <w:pPr>
        <w:rPr>
          <w:rFonts w:ascii="Times New Roman" w:eastAsia="Times New Roman" w:hAnsi="Times New Roman" w:cs="Times New Roman"/>
          <w:sz w:val="24"/>
          <w:szCs w:val="24"/>
        </w:rPr>
      </w:pPr>
    </w:p>
    <w:p w14:paraId="5EB0D13C" w14:textId="77777777" w:rsidR="00193D31" w:rsidRDefault="00000000">
      <w:pPr>
        <w:numPr>
          <w:ilvl w:val="0"/>
          <w:numId w:val="50"/>
        </w:numPr>
        <w:ind w:left="425"/>
        <w:rPr>
          <w:rFonts w:ascii="Times New Roman" w:eastAsia="Times New Roman" w:hAnsi="Times New Roman" w:cs="Times New Roman"/>
          <w:sz w:val="24"/>
          <w:szCs w:val="24"/>
        </w:rPr>
      </w:pPr>
      <w:r>
        <w:rPr>
          <w:rFonts w:ascii="Arimo" w:eastAsia="Arimo" w:hAnsi="Arimo" w:cs="Arimo"/>
        </w:rPr>
        <w:t>Go to setup → click on Object Manager → type object name(</w:t>
      </w:r>
      <w:r>
        <w:rPr>
          <w:rFonts w:ascii="Times New Roman" w:eastAsia="Times New Roman" w:hAnsi="Times New Roman" w:cs="Times New Roman"/>
          <w:sz w:val="24"/>
          <w:szCs w:val="24"/>
        </w:rPr>
        <w:t>consumer</w:t>
      </w:r>
      <w:r>
        <w:rPr>
          <w:rFonts w:ascii="Arimo" w:eastAsia="Arimo" w:hAnsi="Arimo" w:cs="Arimo"/>
        </w:rPr>
        <w:t xml:space="preserve">) in search bar → click on the object. </w:t>
      </w:r>
    </w:p>
    <w:p w14:paraId="4057E24F" w14:textId="77777777" w:rsidR="00193D31" w:rsidRDefault="00000000">
      <w:pPr>
        <w:numPr>
          <w:ilvl w:val="0"/>
          <w:numId w:val="50"/>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0691BFAD" w14:textId="77777777" w:rsidR="00193D31" w:rsidRDefault="00000000">
      <w:pPr>
        <w:widowControl w:val="0"/>
        <w:numPr>
          <w:ilvl w:val="0"/>
          <w:numId w:val="50"/>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79E87B13" w14:textId="26573E07" w:rsidR="00193D31" w:rsidRPr="00316B42" w:rsidRDefault="00000000" w:rsidP="00316B42">
      <w:pPr>
        <w:widowControl w:val="0"/>
        <w:numPr>
          <w:ilvl w:val="0"/>
          <w:numId w:val="50"/>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Field Label and Field Name as “Amount </w:t>
      </w:r>
      <w:proofErr w:type="gramStart"/>
      <w:r>
        <w:rPr>
          <w:rFonts w:ascii="Times New Roman" w:eastAsia="Times New Roman" w:hAnsi="Times New Roman" w:cs="Times New Roman"/>
          <w:sz w:val="24"/>
          <w:szCs w:val="24"/>
        </w:rPr>
        <w:t>Paid ”</w:t>
      </w:r>
      <w:proofErr w:type="gramEnd"/>
      <w:r>
        <w:rPr>
          <w:rFonts w:ascii="Times New Roman" w:eastAsia="Times New Roman" w:hAnsi="Times New Roman" w:cs="Times New Roman"/>
          <w:sz w:val="24"/>
          <w:szCs w:val="24"/>
        </w:rPr>
        <w:t xml:space="preserve"> and select formula return type as “Number” and click next.</w:t>
      </w:r>
    </w:p>
    <w:p w14:paraId="66C692E4" w14:textId="77777777" w:rsidR="00193D31" w:rsidRDefault="00000000">
      <w:pPr>
        <w:widowControl w:val="0"/>
        <w:numPr>
          <w:ilvl w:val="0"/>
          <w:numId w:val="50"/>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fields formula should </w:t>
      </w:r>
      <w:proofErr w:type="gramStart"/>
      <w:r>
        <w:rPr>
          <w:rFonts w:ascii="Times New Roman" w:eastAsia="Times New Roman" w:hAnsi="Times New Roman" w:cs="Times New Roman"/>
          <w:sz w:val="24"/>
          <w:szCs w:val="24"/>
        </w:rPr>
        <w:t>be :</w:t>
      </w:r>
      <w:proofErr w:type="gramEnd"/>
    </w:p>
    <w:p w14:paraId="34F4C933" w14:textId="76071035" w:rsidR="00193D31" w:rsidRDefault="00000000" w:rsidP="003265CA">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w:t>
      </w:r>
      <w:proofErr w:type="gram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rice_mill_name__r.rice_price_kg__c</w:t>
      </w:r>
      <w:proofErr w:type="spellEnd"/>
    </w:p>
    <w:p w14:paraId="2DD7835E" w14:textId="77777777" w:rsidR="00193D31" w:rsidRDefault="00000000">
      <w:pPr>
        <w:widowControl w:val="0"/>
        <w:numPr>
          <w:ilvl w:val="0"/>
          <w:numId w:val="50"/>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3FD77ED2" w14:textId="5F09A0C4" w:rsidR="00193D31" w:rsidRDefault="003265C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696077" wp14:editId="6BEC8EF7">
            <wp:extent cx="5943600" cy="2653030"/>
            <wp:effectExtent l="0" t="0" r="0" b="0"/>
            <wp:docPr id="2128581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1375" name="Picture 21285813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14:paraId="492917AE" w14:textId="77777777" w:rsidR="00193D31" w:rsidRDefault="00193D31">
      <w:pPr>
        <w:ind w:left="720"/>
        <w:rPr>
          <w:rFonts w:ascii="Times New Roman" w:eastAsia="Times New Roman" w:hAnsi="Times New Roman" w:cs="Times New Roman"/>
          <w:sz w:val="24"/>
          <w:szCs w:val="24"/>
        </w:rPr>
      </w:pPr>
    </w:p>
    <w:p w14:paraId="487E3C70" w14:textId="77777777" w:rsidR="00193D31" w:rsidRDefault="00000000">
      <w:pPr>
        <w:widowControl w:val="0"/>
        <w:numPr>
          <w:ilvl w:val="0"/>
          <w:numId w:val="15"/>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3A3D9B07" w14:textId="77777777" w:rsidR="00193D31" w:rsidRDefault="00000000">
      <w:pPr>
        <w:widowControl w:val="0"/>
        <w:numPr>
          <w:ilvl w:val="0"/>
          <w:numId w:val="15"/>
        </w:numPr>
        <w:spacing w:before="38" w:line="240" w:lineRule="auto"/>
        <w:ind w:left="425"/>
        <w:rPr>
          <w:rFonts w:ascii="Times New Roman" w:eastAsia="Times New Roman" w:hAnsi="Times New Roman" w:cs="Times New Roman"/>
          <w:sz w:val="24"/>
          <w:szCs w:val="24"/>
        </w:rPr>
      </w:pPr>
      <w:r>
        <w:rPr>
          <w:rFonts w:ascii="Arimo" w:eastAsia="Arimo" w:hAnsi="Arimo" w:cs="Arimo"/>
        </w:rPr>
        <w:t>Go to setup → click on Object Manager → type object name(</w:t>
      </w:r>
      <w:r>
        <w:rPr>
          <w:rFonts w:ascii="Times New Roman" w:eastAsia="Times New Roman" w:hAnsi="Times New Roman" w:cs="Times New Roman"/>
          <w:sz w:val="24"/>
          <w:szCs w:val="24"/>
        </w:rPr>
        <w:t>consumer)</w:t>
      </w:r>
      <w:r>
        <w:rPr>
          <w:rFonts w:ascii="Arimo" w:eastAsia="Arimo" w:hAnsi="Arimo" w:cs="Arimo"/>
        </w:rPr>
        <w:t xml:space="preserve"> in search bar → click on the object. </w:t>
      </w:r>
    </w:p>
    <w:p w14:paraId="68713C6C"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B27F61E"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2719B28B"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and Field Name as “Consumer Name” and select formula return type as “TEXT” and click next.</w:t>
      </w:r>
    </w:p>
    <w:p w14:paraId="1FE34994"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w:t>
      </w:r>
      <w:proofErr w:type="gramStart"/>
      <w:r>
        <w:rPr>
          <w:rFonts w:ascii="Times New Roman" w:eastAsia="Times New Roman" w:hAnsi="Times New Roman" w:cs="Times New Roman"/>
          <w:sz w:val="24"/>
          <w:szCs w:val="24"/>
        </w:rPr>
        <w:t>be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6D8A6664" w14:textId="77777777" w:rsidR="00193D31" w:rsidRDefault="00000000">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7186E9EF" w14:textId="68A571E8" w:rsidR="00193D31" w:rsidRDefault="003265CA" w:rsidP="003265CA">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E0FBC21" wp14:editId="1572B092">
            <wp:extent cx="5943600" cy="2511425"/>
            <wp:effectExtent l="0" t="0" r="0" b="3175"/>
            <wp:docPr id="1101866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682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017947EE" w14:textId="77777777" w:rsidR="00193D31" w:rsidRDefault="00193D31">
      <w:pPr>
        <w:rPr>
          <w:rFonts w:ascii="Times New Roman" w:eastAsia="Times New Roman" w:hAnsi="Times New Roman" w:cs="Times New Roman"/>
          <w:sz w:val="24"/>
          <w:szCs w:val="24"/>
        </w:rPr>
      </w:pPr>
    </w:p>
    <w:p w14:paraId="511534D0" w14:textId="062A6BA1" w:rsidR="00193D31" w:rsidRPr="003265CA" w:rsidRDefault="00000000" w:rsidP="003265CA">
      <w:pPr>
        <w:pStyle w:val="Heading2"/>
        <w:widowControl w:val="0"/>
        <w:spacing w:before="38" w:line="240" w:lineRule="auto"/>
        <w:rPr>
          <w:rFonts w:ascii="Times New Roman" w:eastAsia="Times New Roman" w:hAnsi="Times New Roman" w:cs="Times New Roman"/>
          <w:b/>
          <w:sz w:val="28"/>
          <w:szCs w:val="28"/>
        </w:rPr>
      </w:pPr>
      <w:bookmarkStart w:id="30" w:name="_147n2zr" w:colFirst="0" w:colLast="0"/>
      <w:bookmarkEnd w:id="30"/>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3597EF36" w14:textId="7DDC4405" w:rsidR="00193D31" w:rsidRDefault="00000000">
      <w:pPr>
        <w:rPr>
          <w:color w:val="080707"/>
          <w:sz w:val="21"/>
          <w:szCs w:val="21"/>
          <w:highlight w:val="white"/>
        </w:rPr>
      </w:pPr>
      <w:r>
        <w:rPr>
          <w:color w:val="080707"/>
          <w:sz w:val="21"/>
          <w:szCs w:val="21"/>
          <w:highlight w:val="white"/>
        </w:rPr>
        <w:t>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20C0AC1B" w14:textId="77777777" w:rsidR="00193D31" w:rsidRDefault="00193D31">
      <w:pPr>
        <w:rPr>
          <w:color w:val="080707"/>
          <w:sz w:val="21"/>
          <w:szCs w:val="21"/>
          <w:highlight w:val="white"/>
        </w:rPr>
      </w:pPr>
    </w:p>
    <w:p w14:paraId="43AE5A4B" w14:textId="246FC40D" w:rsidR="00193D31" w:rsidRPr="003265CA" w:rsidRDefault="00000000" w:rsidP="003265C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12CAD0BB" w14:textId="77777777" w:rsidR="00193D31" w:rsidRDefault="00000000">
      <w:pPr>
        <w:numPr>
          <w:ilvl w:val="0"/>
          <w:numId w:val="3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70A0234B" w14:textId="21DF7AB2" w:rsidR="00193D31" w:rsidRPr="003265CA" w:rsidRDefault="00000000" w:rsidP="003265CA">
      <w:pPr>
        <w:numPr>
          <w:ilvl w:val="0"/>
          <w:numId w:val="33"/>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4A76EED4"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4FB51B26"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20E75AA4" w14:textId="00357F65" w:rsidR="00193D31" w:rsidRPr="0096691C" w:rsidRDefault="00000000" w:rsidP="0096691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formula as “</w:t>
      </w:r>
      <w:proofErr w:type="gramStart"/>
      <w:r>
        <w:rPr>
          <w:rFonts w:ascii="Times New Roman" w:eastAsia="Times New Roman" w:hAnsi="Times New Roman" w:cs="Times New Roman"/>
          <w:sz w:val="24"/>
          <w:szCs w:val="24"/>
        </w:rPr>
        <w:t>OR( ISBLANK</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668D0CFC"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proofErr w:type="gramStart"/>
      <w:r>
        <w:rPr>
          <w:rFonts w:ascii="Times New Roman" w:eastAsia="Times New Roman" w:hAnsi="Times New Roman" w:cs="Times New Roman"/>
          <w:sz w:val="24"/>
          <w:szCs w:val="24"/>
        </w:rPr>
        <w:t>as”please</w:t>
      </w:r>
      <w:proofErr w:type="spellEnd"/>
      <w:proofErr w:type="gramEnd"/>
      <w:r>
        <w:rPr>
          <w:rFonts w:ascii="Times New Roman" w:eastAsia="Times New Roman" w:hAnsi="Times New Roman" w:cs="Times New Roman"/>
          <w:sz w:val="24"/>
          <w:szCs w:val="24"/>
        </w:rPr>
        <w:t xml:space="preserve"> fill in your phone number.”</w:t>
      </w:r>
    </w:p>
    <w:p w14:paraId="1AFF75C9" w14:textId="40E6013A" w:rsidR="00193D31" w:rsidRPr="0096691C" w:rsidRDefault="00000000" w:rsidP="0096691C">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55565ECF" w14:textId="77777777" w:rsidR="00193D31"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D800D47" w14:textId="273742CB" w:rsidR="00193D31" w:rsidRDefault="0096691C" w:rsidP="0096691C">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0A21FE" wp14:editId="0A3011F3">
            <wp:extent cx="5943600" cy="2140528"/>
            <wp:effectExtent l="0" t="0" r="0" b="0"/>
            <wp:docPr id="1038509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9653" name="Picture 10385096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771" cy="2142751"/>
                    </a:xfrm>
                    <a:prstGeom prst="rect">
                      <a:avLst/>
                    </a:prstGeom>
                  </pic:spPr>
                </pic:pic>
              </a:graphicData>
            </a:graphic>
          </wp:inline>
        </w:drawing>
      </w:r>
    </w:p>
    <w:p w14:paraId="648A5414" w14:textId="7BB5BED3" w:rsidR="00193D31" w:rsidRDefault="00000000">
      <w:pPr>
        <w:pStyle w:val="Heading1"/>
        <w:spacing w:before="300" w:after="300"/>
        <w:rPr>
          <w:rFonts w:ascii="Times New Roman" w:eastAsia="Times New Roman" w:hAnsi="Times New Roman" w:cs="Times New Roman"/>
          <w:b/>
          <w:sz w:val="28"/>
          <w:szCs w:val="28"/>
        </w:rPr>
      </w:pPr>
      <w:bookmarkStart w:id="31" w:name="_3o7alnk" w:colFirst="0" w:colLast="0"/>
      <w:bookmarkEnd w:id="31"/>
      <w:r>
        <w:rPr>
          <w:rFonts w:ascii="Times New Roman" w:eastAsia="Times New Roman" w:hAnsi="Times New Roman" w:cs="Times New Roman"/>
          <w:b/>
          <w:sz w:val="28"/>
          <w:szCs w:val="28"/>
        </w:rPr>
        <w:lastRenderedPageBreak/>
        <w:t xml:space="preserve">Milestone </w:t>
      </w:r>
      <w:r w:rsidR="0096691C">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Page layouts</w:t>
      </w:r>
    </w:p>
    <w:p w14:paraId="29C863B3" w14:textId="0666A0E3" w:rsidR="00193D31" w:rsidRDefault="00000000">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p>
    <w:p w14:paraId="773BFC73" w14:textId="62902B49" w:rsidR="00193D31" w:rsidRPr="00316B42" w:rsidRDefault="00000000" w:rsidP="00316B42">
      <w:pPr>
        <w:pStyle w:val="Heading2"/>
        <w:widowControl w:val="0"/>
        <w:spacing w:before="38" w:line="240" w:lineRule="auto"/>
        <w:rPr>
          <w:rFonts w:ascii="Times New Roman" w:eastAsia="Times New Roman" w:hAnsi="Times New Roman" w:cs="Times New Roman"/>
          <w:b/>
          <w:sz w:val="28"/>
          <w:szCs w:val="28"/>
        </w:rPr>
      </w:pPr>
      <w:bookmarkStart w:id="32" w:name="_23ckvvd" w:colFirst="0" w:colLast="0"/>
      <w:bookmarkEnd w:id="32"/>
      <w:r>
        <w:rPr>
          <w:rFonts w:ascii="Times New Roman" w:eastAsia="Times New Roman" w:hAnsi="Times New Roman" w:cs="Times New Roman"/>
          <w:b/>
          <w:sz w:val="28"/>
          <w:szCs w:val="28"/>
        </w:rPr>
        <w:t xml:space="preserve">Activity 1: creating the page layout </w:t>
      </w:r>
    </w:p>
    <w:p w14:paraId="5350B6F8" w14:textId="77777777" w:rsidR="00193D31" w:rsidRDefault="00000000">
      <w:pPr>
        <w:numPr>
          <w:ilvl w:val="0"/>
          <w:numId w:val="27"/>
        </w:numPr>
        <w:rPr>
          <w:rFonts w:ascii="Times New Roman" w:eastAsia="Times New Roman" w:hAnsi="Times New Roman" w:cs="Times New Roman"/>
          <w:sz w:val="24"/>
          <w:szCs w:val="24"/>
        </w:rPr>
      </w:pPr>
      <w:r>
        <w:rPr>
          <w:rFonts w:ascii="Cardo" w:eastAsia="Cardo" w:hAnsi="Cardo" w:cs="Cardo"/>
          <w:sz w:val="24"/>
          <w:szCs w:val="24"/>
        </w:rPr>
        <w:t>Go to Setup → Click on Object Manager → Search for the object (consumer) → From drop down select the object and click on it.</w:t>
      </w:r>
    </w:p>
    <w:p w14:paraId="36BAFAC5" w14:textId="196380C8" w:rsidR="00193D31" w:rsidRPr="0096691C" w:rsidRDefault="00000000" w:rsidP="0096691C">
      <w:pPr>
        <w:numPr>
          <w:ilvl w:val="0"/>
          <w:numId w:val="27"/>
        </w:numPr>
        <w:rPr>
          <w:rFonts w:ascii="Times New Roman" w:eastAsia="Times New Roman" w:hAnsi="Times New Roman" w:cs="Times New Roman"/>
          <w:sz w:val="24"/>
          <w:szCs w:val="24"/>
        </w:rPr>
      </w:pPr>
      <w:r>
        <w:rPr>
          <w:rFonts w:ascii="Cardo" w:eastAsia="Cardo" w:hAnsi="Cardo" w:cs="Cardo"/>
          <w:sz w:val="24"/>
          <w:szCs w:val="24"/>
        </w:rPr>
        <w:t>Click on Page layout → Click on New.</w:t>
      </w:r>
    </w:p>
    <w:p w14:paraId="46EE189D" w14:textId="221EC0FD" w:rsidR="00193D31" w:rsidRPr="0096691C" w:rsidRDefault="00000000" w:rsidP="0096691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existing page layout, and give the page layout name as “consumer layout”, and click save.</w:t>
      </w:r>
    </w:p>
    <w:p w14:paraId="37331CB2"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4D778D2C" w14:textId="67AD5B2E" w:rsidR="00193D31" w:rsidRPr="0096691C" w:rsidRDefault="00000000" w:rsidP="0096691C">
      <w:pPr>
        <w:numPr>
          <w:ilvl w:val="0"/>
          <w:numId w:val="27"/>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7E6FB250"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w:t>
      </w:r>
      <w:proofErr w:type="gramStart"/>
      <w:r>
        <w:rPr>
          <w:rFonts w:ascii="Times New Roman" w:eastAsia="Times New Roman" w:hAnsi="Times New Roman" w:cs="Times New Roman"/>
          <w:sz w:val="24"/>
          <w:szCs w:val="24"/>
        </w:rPr>
        <w:t>mentioned ,</w:t>
      </w:r>
      <w:proofErr w:type="gramEnd"/>
      <w:r>
        <w:rPr>
          <w:rFonts w:ascii="Times New Roman" w:eastAsia="Times New Roman" w:hAnsi="Times New Roman" w:cs="Times New Roman"/>
          <w:sz w:val="24"/>
          <w:szCs w:val="24"/>
        </w:rPr>
        <w:t xml:space="preserve"> they are </w:t>
      </w:r>
    </w:p>
    <w:p w14:paraId="328DD0C2" w14:textId="58E5EF49" w:rsidR="00193D31" w:rsidRPr="0096691C" w:rsidRDefault="00000000" w:rsidP="0096691C">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058E7DBE"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process for another two sections as shown </w:t>
      </w:r>
      <w:proofErr w:type="gramStart"/>
      <w:r>
        <w:rPr>
          <w:rFonts w:ascii="Times New Roman" w:eastAsia="Times New Roman" w:hAnsi="Times New Roman" w:cs="Times New Roman"/>
          <w:sz w:val="24"/>
          <w:szCs w:val="24"/>
        </w:rPr>
        <w:t>above ,</w:t>
      </w:r>
      <w:proofErr w:type="gramEnd"/>
      <w:r>
        <w:rPr>
          <w:rFonts w:ascii="Times New Roman" w:eastAsia="Times New Roman" w:hAnsi="Times New Roman" w:cs="Times New Roman"/>
          <w:sz w:val="24"/>
          <w:szCs w:val="24"/>
        </w:rPr>
        <w:t xml:space="preserve"> they are</w:t>
      </w:r>
    </w:p>
    <w:p w14:paraId="467A9EA4"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details ” , drag the fields that are </w:t>
      </w:r>
    </w:p>
    <w:p w14:paraId="6924D164" w14:textId="77777777" w:rsidR="00193D3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4481E509" w14:textId="77777777" w:rsidR="00193D31"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and drag the fields that are </w:t>
      </w:r>
    </w:p>
    <w:p w14:paraId="463C5FD6" w14:textId="77777777" w:rsidR="00193D3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15357F38" w14:textId="77777777" w:rsidR="00193D31" w:rsidRDefault="00000000">
      <w:pPr>
        <w:numPr>
          <w:ilvl w:val="0"/>
          <w:numId w:val="2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450C4D69" w14:textId="0F2A09C6" w:rsidR="00193D31" w:rsidRDefault="0096691C" w:rsidP="0096691C">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B800CA" wp14:editId="414188F6">
            <wp:extent cx="5943267" cy="3186546"/>
            <wp:effectExtent l="0" t="0" r="635" b="0"/>
            <wp:docPr id="194116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0486" name="Picture 19411604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4580" cy="3192611"/>
                    </a:xfrm>
                    <a:prstGeom prst="rect">
                      <a:avLst/>
                    </a:prstGeom>
                  </pic:spPr>
                </pic:pic>
              </a:graphicData>
            </a:graphic>
          </wp:inline>
        </w:drawing>
      </w:r>
    </w:p>
    <w:p w14:paraId="040285FF" w14:textId="77777777" w:rsidR="00193D31" w:rsidRDefault="00000000">
      <w:pPr>
        <w:pStyle w:val="Heading1"/>
        <w:spacing w:before="300" w:after="300"/>
        <w:rPr>
          <w:rFonts w:ascii="Times New Roman" w:eastAsia="Times New Roman" w:hAnsi="Times New Roman" w:cs="Times New Roman"/>
          <w:b/>
          <w:sz w:val="28"/>
          <w:szCs w:val="28"/>
        </w:rPr>
      </w:pPr>
      <w:bookmarkStart w:id="33" w:name="_ihv636" w:colFirst="0" w:colLast="0"/>
      <w:bookmarkEnd w:id="33"/>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6FDB3ABC" w14:textId="77777777" w:rsidR="00193D31" w:rsidRDefault="00000000">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 xml:space="preserve">You can define profiles by the user's job function. For </w:t>
      </w:r>
      <w:proofErr w:type="gramStart"/>
      <w:r>
        <w:rPr>
          <w:rFonts w:ascii="Times New Roman" w:eastAsia="Times New Roman" w:hAnsi="Times New Roman" w:cs="Times New Roman"/>
          <w:color w:val="333333"/>
          <w:sz w:val="24"/>
          <w:szCs w:val="24"/>
          <w:highlight w:val="white"/>
        </w:rPr>
        <w:t>example</w:t>
      </w:r>
      <w:proofErr w:type="gramEnd"/>
      <w:r>
        <w:rPr>
          <w:rFonts w:ascii="Times New Roman" w:eastAsia="Times New Roman" w:hAnsi="Times New Roman" w:cs="Times New Roman"/>
          <w:color w:val="333333"/>
          <w:sz w:val="24"/>
          <w:szCs w:val="24"/>
          <w:highlight w:val="white"/>
        </w:rPr>
        <w:t xml:space="preserv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486939DA" w14:textId="77777777" w:rsidR="00193D31" w:rsidRDefault="00000000">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07DD4E45" w14:textId="77777777" w:rsidR="00193D31" w:rsidRDefault="00000000">
      <w:pPr>
        <w:numPr>
          <w:ilvl w:val="0"/>
          <w:numId w:val="14"/>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50105A06"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salesforce provides below standard profiles. </w:t>
      </w:r>
    </w:p>
    <w:p w14:paraId="1E5A716C"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0EBDFC87"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298D74AD"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32C1DC14"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224ACD4"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64071861" w14:textId="77777777" w:rsidR="00193D31" w:rsidRDefault="00000000">
      <w:pPr>
        <w:numPr>
          <w:ilvl w:val="0"/>
          <w:numId w:val="45"/>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F3F397F" w14:textId="5A2C95CB"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w:t>
      </w:r>
      <w:r w:rsidR="0096691C">
        <w:rPr>
          <w:rFonts w:ascii="Times New Roman" w:eastAsia="Times New Roman" w:hAnsi="Times New Roman" w:cs="Times New Roman"/>
          <w:sz w:val="24"/>
          <w:szCs w:val="24"/>
        </w:rPr>
        <w:t>delete</w:t>
      </w:r>
      <w:r>
        <w:rPr>
          <w:rFonts w:ascii="Times New Roman" w:eastAsia="Times New Roman" w:hAnsi="Times New Roman" w:cs="Times New Roman"/>
          <w:sz w:val="24"/>
          <w:szCs w:val="24"/>
        </w:rPr>
        <w:t xml:space="preserve"> standard ones </w:t>
      </w:r>
    </w:p>
    <w:p w14:paraId="1C139551" w14:textId="09547730" w:rsidR="00193D31" w:rsidRDefault="00000000" w:rsidP="0096691C">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w:t>
      </w:r>
      <w:r w:rsidR="0096691C">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standard objects available on the platform. </w:t>
      </w:r>
    </w:p>
    <w:p w14:paraId="365405D7" w14:textId="77777777" w:rsidR="00193D31" w:rsidRDefault="00000000">
      <w:pPr>
        <w:numPr>
          <w:ilvl w:val="0"/>
          <w:numId w:val="14"/>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5070D289" w14:textId="77777777" w:rsidR="00193D31" w:rsidRDefault="00000000">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0C54D0D4" w14:textId="720BA4BF" w:rsidR="00193D31" w:rsidRPr="00B07B82" w:rsidRDefault="00000000" w:rsidP="00B07B82">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14:paraId="2CDC1DEC" w14:textId="77777777" w:rsidR="00193D31" w:rsidRDefault="00000000">
      <w:pPr>
        <w:pStyle w:val="Heading2"/>
        <w:rPr>
          <w:rFonts w:ascii="Times New Roman" w:eastAsia="Times New Roman" w:hAnsi="Times New Roman" w:cs="Times New Roman"/>
          <w:b/>
          <w:sz w:val="28"/>
          <w:szCs w:val="28"/>
        </w:rPr>
      </w:pPr>
      <w:bookmarkStart w:id="34" w:name="_32hioqz" w:colFirst="0" w:colLast="0"/>
      <w:bookmarkEnd w:id="34"/>
      <w:r>
        <w:rPr>
          <w:rFonts w:ascii="Times New Roman" w:eastAsia="Times New Roman" w:hAnsi="Times New Roman" w:cs="Times New Roman"/>
          <w:b/>
          <w:sz w:val="28"/>
          <w:szCs w:val="28"/>
        </w:rPr>
        <w:t>Activity 1: owner Profile</w:t>
      </w:r>
    </w:p>
    <w:p w14:paraId="1374B676" w14:textId="77777777" w:rsidR="00193D3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3437700E" w14:textId="63D595A1" w:rsidR="00193D31" w:rsidRPr="00B07B82" w:rsidRDefault="00000000" w:rsidP="00B07B82">
      <w:pPr>
        <w:numPr>
          <w:ilvl w:val="0"/>
          <w:numId w:val="36"/>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2134D8A4" w14:textId="356D5F4D" w:rsidR="00193D31" w:rsidRPr="00B07B82" w:rsidRDefault="00000000" w:rsidP="00B07B82">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0367BC83" w14:textId="77777777" w:rsidR="00193D31" w:rsidRDefault="00000000">
      <w:pPr>
        <w:numPr>
          <w:ilvl w:val="0"/>
          <w:numId w:val="3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3DB79228" w14:textId="22E80051" w:rsidR="00193D31" w:rsidRDefault="00B07B8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60EA02" wp14:editId="2BB45C31">
            <wp:extent cx="5701030" cy="1801091"/>
            <wp:effectExtent l="0" t="0" r="0" b="8890"/>
            <wp:docPr id="12260550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55043"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2694" cy="1814254"/>
                    </a:xfrm>
                    <a:prstGeom prst="rect">
                      <a:avLst/>
                    </a:prstGeom>
                  </pic:spPr>
                </pic:pic>
              </a:graphicData>
            </a:graphic>
          </wp:inline>
        </w:drawing>
      </w:r>
    </w:p>
    <w:p w14:paraId="466ED495" w14:textId="77777777" w:rsidR="00193D31" w:rsidRDefault="00000000">
      <w:pPr>
        <w:pStyle w:val="Heading2"/>
        <w:rPr>
          <w:rFonts w:ascii="Times New Roman" w:eastAsia="Times New Roman" w:hAnsi="Times New Roman" w:cs="Times New Roman"/>
          <w:b/>
          <w:sz w:val="28"/>
          <w:szCs w:val="28"/>
        </w:rPr>
      </w:pPr>
      <w:bookmarkStart w:id="35" w:name="_1hmsyys" w:colFirst="0" w:colLast="0"/>
      <w:bookmarkEnd w:id="35"/>
      <w:r>
        <w:rPr>
          <w:rFonts w:ascii="Times New Roman" w:eastAsia="Times New Roman" w:hAnsi="Times New Roman" w:cs="Times New Roman"/>
          <w:b/>
          <w:sz w:val="28"/>
          <w:szCs w:val="28"/>
        </w:rPr>
        <w:lastRenderedPageBreak/>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24DE3FFB" w14:textId="77777777" w:rsidR="00193D31" w:rsidRDefault="00000000">
      <w:pPr>
        <w:numPr>
          <w:ilvl w:val="0"/>
          <w:numId w:val="10"/>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7D495094" w14:textId="77777777" w:rsidR="00193D31" w:rsidRDefault="00000000">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00A53A27" w14:textId="77777777" w:rsidR="00193D31" w:rsidRDefault="00000000">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Custom App settings as default for the rice </w:t>
      </w:r>
      <w:proofErr w:type="gramStart"/>
      <w:r>
        <w:rPr>
          <w:rFonts w:ascii="Times New Roman" w:eastAsia="Times New Roman" w:hAnsi="Times New Roman" w:cs="Times New Roman"/>
          <w:sz w:val="24"/>
          <w:szCs w:val="24"/>
        </w:rPr>
        <w:t>mill..</w:t>
      </w:r>
      <w:proofErr w:type="gramEnd"/>
    </w:p>
    <w:p w14:paraId="7253342B" w14:textId="1C2D3F17" w:rsidR="00193D31" w:rsidRPr="0038681A" w:rsidRDefault="00000000" w:rsidP="0038681A">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62242875" w14:textId="7D0D3235" w:rsidR="00193D31" w:rsidRPr="0038681A" w:rsidRDefault="00000000" w:rsidP="0038681A">
      <w:pPr>
        <w:numPr>
          <w:ilvl w:val="0"/>
          <w:numId w:val="1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030F044" w14:textId="77777777" w:rsidR="00193D31" w:rsidRDefault="00000000">
      <w:pPr>
        <w:pStyle w:val="Heading2"/>
        <w:rPr>
          <w:rFonts w:ascii="Times New Roman" w:eastAsia="Times New Roman" w:hAnsi="Times New Roman" w:cs="Times New Roman"/>
          <w:b/>
          <w:sz w:val="28"/>
          <w:szCs w:val="28"/>
        </w:rPr>
      </w:pPr>
      <w:bookmarkStart w:id="36" w:name="_41mghml" w:colFirst="0" w:colLast="0"/>
      <w:bookmarkEnd w:id="36"/>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107E196D" w14:textId="77777777" w:rsidR="00193D31" w:rsidRDefault="00000000">
      <w:pPr>
        <w:numPr>
          <w:ilvl w:val="0"/>
          <w:numId w:val="21"/>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50A23154"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794B4F56"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0E1C2E3C" w14:textId="7CCC98D5" w:rsidR="00193D31" w:rsidRPr="0038681A" w:rsidRDefault="00000000" w:rsidP="0038681A">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Scroll down to Custom Object Permissions and Give access permissions for consumer, rice </w:t>
      </w:r>
      <w:proofErr w:type="gramStart"/>
      <w:r>
        <w:rPr>
          <w:rFonts w:ascii="Times New Roman" w:eastAsia="Times New Roman" w:hAnsi="Times New Roman" w:cs="Times New Roman"/>
          <w:sz w:val="24"/>
          <w:szCs w:val="24"/>
        </w:rPr>
        <w:t>details ,</w:t>
      </w:r>
      <w:proofErr w:type="gramEnd"/>
      <w:r>
        <w:rPr>
          <w:rFonts w:ascii="Times New Roman" w:eastAsia="Times New Roman" w:hAnsi="Times New Roman" w:cs="Times New Roman"/>
          <w:sz w:val="24"/>
          <w:szCs w:val="24"/>
        </w:rPr>
        <w:t xml:space="preserve"> rice mill  and suppliers objects as mentioned in the below diagram.</w:t>
      </w:r>
    </w:p>
    <w:p w14:paraId="6A2676C8" w14:textId="77777777" w:rsidR="00193D31" w:rsidRDefault="00000000">
      <w:pPr>
        <w:numPr>
          <w:ilvl w:val="0"/>
          <w:numId w:val="21"/>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60A7BF54" w14:textId="13ED3701" w:rsidR="00193D31" w:rsidRDefault="0038681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63CFD2" wp14:editId="5F03A01F">
            <wp:extent cx="5943600" cy="2053590"/>
            <wp:effectExtent l="0" t="0" r="0" b="3810"/>
            <wp:docPr id="8506820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2004"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1E63F034" w14:textId="0699A8B7" w:rsidR="00193D31" w:rsidRDefault="00000000">
      <w:pPr>
        <w:pStyle w:val="Heading1"/>
        <w:spacing w:before="300" w:after="300"/>
        <w:rPr>
          <w:rFonts w:ascii="Times New Roman" w:eastAsia="Times New Roman" w:hAnsi="Times New Roman" w:cs="Times New Roman"/>
          <w:b/>
          <w:sz w:val="28"/>
          <w:szCs w:val="28"/>
        </w:rPr>
      </w:pPr>
      <w:bookmarkStart w:id="37" w:name="_2grqrue" w:colFirst="0" w:colLast="0"/>
      <w:bookmarkEnd w:id="37"/>
      <w:r>
        <w:rPr>
          <w:rFonts w:ascii="Times New Roman" w:eastAsia="Times New Roman" w:hAnsi="Times New Roman" w:cs="Times New Roman"/>
          <w:b/>
          <w:sz w:val="28"/>
          <w:szCs w:val="28"/>
        </w:rPr>
        <w:t xml:space="preserve">Milestone </w:t>
      </w:r>
      <w:r w:rsidR="0038681A">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Role &amp; Role Hierarchy </w:t>
      </w:r>
    </w:p>
    <w:p w14:paraId="3509EE3B" w14:textId="3F8B5333"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Salesforce organization can have to data. Simply put, it describes what a user could see within the Salesforce organization.</w:t>
      </w:r>
    </w:p>
    <w:p w14:paraId="59051297" w14:textId="77777777" w:rsidR="00193D31" w:rsidRDefault="00000000">
      <w:pPr>
        <w:pStyle w:val="Heading2"/>
        <w:rPr>
          <w:rFonts w:ascii="Times New Roman" w:eastAsia="Times New Roman" w:hAnsi="Times New Roman" w:cs="Times New Roman"/>
          <w:b/>
        </w:rPr>
      </w:pPr>
      <w:bookmarkStart w:id="38" w:name="_vx1227" w:colFirst="0" w:colLast="0"/>
      <w:bookmarkEnd w:id="38"/>
      <w:r>
        <w:rPr>
          <w:rFonts w:ascii="Times New Roman" w:eastAsia="Times New Roman" w:hAnsi="Times New Roman" w:cs="Times New Roman"/>
          <w:b/>
          <w:sz w:val="28"/>
          <w:szCs w:val="28"/>
        </w:rPr>
        <w:t>Activity 1: Creating owner Role</w:t>
      </w:r>
    </w:p>
    <w:p w14:paraId="502EE703" w14:textId="77777777" w:rsidR="00193D31" w:rsidRDefault="00000000" w:rsidP="00316B42">
      <w:pPr>
        <w:numPr>
          <w:ilvl w:val="0"/>
          <w:numId w:val="63"/>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56AE5701" w14:textId="48453BB6" w:rsidR="00193D31" w:rsidRPr="00B37BFA" w:rsidRDefault="00000000" w:rsidP="00316B42">
      <w:pPr>
        <w:numPr>
          <w:ilvl w:val="0"/>
          <w:numId w:val="63"/>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209CA71F" w14:textId="6F9ADB93" w:rsidR="00193D31" w:rsidRPr="00B37BFA"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5F88330E" w14:textId="7EED0569" w:rsidR="00193D31" w:rsidRPr="00B37BFA"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 Label as “owner” and Role name gets auto populated. Then click on Save.</w:t>
      </w:r>
    </w:p>
    <w:p w14:paraId="071B7E46" w14:textId="77777777" w:rsidR="00193D31" w:rsidRDefault="00000000" w:rsidP="00316B42">
      <w:pPr>
        <w:numPr>
          <w:ilvl w:val="0"/>
          <w:numId w:val="6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4A98F0FD" w14:textId="065237DD" w:rsidR="00193D31" w:rsidRDefault="00B37B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B95179" wp14:editId="3A8BA5D9">
            <wp:extent cx="5943600" cy="2450465"/>
            <wp:effectExtent l="0" t="0" r="0" b="6985"/>
            <wp:docPr id="2317684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8409" name="Picture 2317684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0465"/>
                    </a:xfrm>
                    <a:prstGeom prst="rect">
                      <a:avLst/>
                    </a:prstGeom>
                  </pic:spPr>
                </pic:pic>
              </a:graphicData>
            </a:graphic>
          </wp:inline>
        </w:drawing>
      </w:r>
    </w:p>
    <w:p w14:paraId="6861FF96" w14:textId="77777777" w:rsidR="00193D31" w:rsidRDefault="00000000">
      <w:pPr>
        <w:pStyle w:val="Heading2"/>
        <w:rPr>
          <w:rFonts w:ascii="Times New Roman" w:eastAsia="Times New Roman" w:hAnsi="Times New Roman" w:cs="Times New Roman"/>
          <w:b/>
          <w:sz w:val="28"/>
          <w:szCs w:val="28"/>
        </w:rPr>
      </w:pPr>
      <w:bookmarkStart w:id="39" w:name="_3fwokq0" w:colFirst="0" w:colLast="0"/>
      <w:bookmarkEnd w:id="39"/>
      <w:r>
        <w:rPr>
          <w:rFonts w:ascii="Times New Roman" w:eastAsia="Times New Roman" w:hAnsi="Times New Roman" w:cs="Times New Roman"/>
          <w:b/>
          <w:sz w:val="28"/>
          <w:szCs w:val="28"/>
        </w:rPr>
        <w:t>Activity 2: Creating employer roles</w:t>
      </w:r>
    </w:p>
    <w:p w14:paraId="129709FE"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47670959" w14:textId="77777777" w:rsidR="00193D31" w:rsidRDefault="00000000">
      <w:pPr>
        <w:numPr>
          <w:ilvl w:val="0"/>
          <w:numId w:val="52"/>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AA8E8FA" w14:textId="27A63621" w:rsidR="00193D31" w:rsidRPr="00B37BFA" w:rsidRDefault="00000000" w:rsidP="00B37BFA">
      <w:pPr>
        <w:numPr>
          <w:ilvl w:val="0"/>
          <w:numId w:val="5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add role under owner.</w:t>
      </w:r>
    </w:p>
    <w:p w14:paraId="0CFE6E67" w14:textId="77777777" w:rsidR="00193D31" w:rsidRDefault="00000000">
      <w:pPr>
        <w:numPr>
          <w:ilvl w:val="0"/>
          <w:numId w:val="5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7DE2602" w14:textId="77777777"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064E43B" w14:textId="2E774F3B"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plus on owner, and click add role under employer.</w:t>
      </w:r>
    </w:p>
    <w:p w14:paraId="79948C8A" w14:textId="77777777" w:rsidR="00193D31" w:rsidRDefault="00000000">
      <w:pPr>
        <w:numPr>
          <w:ilvl w:val="0"/>
          <w:numId w:val="5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07BDFE4F" w14:textId="283F5125" w:rsidR="00193D31" w:rsidRDefault="00B37BF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018B4C3" wp14:editId="4517BBC7">
            <wp:extent cx="5943600" cy="2813685"/>
            <wp:effectExtent l="0" t="0" r="0" b="5715"/>
            <wp:docPr id="14514786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8644" name="Picture 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4B5A68F0" w14:textId="7802E8F2" w:rsidR="00193D31" w:rsidRPr="00B37BFA" w:rsidRDefault="00000000" w:rsidP="00B37BFA">
      <w:pPr>
        <w:pStyle w:val="Heading1"/>
        <w:spacing w:before="300" w:after="300"/>
        <w:rPr>
          <w:rFonts w:ascii="Times New Roman" w:eastAsia="Times New Roman" w:hAnsi="Times New Roman" w:cs="Times New Roman"/>
          <w:b/>
          <w:sz w:val="28"/>
          <w:szCs w:val="28"/>
        </w:rPr>
      </w:pPr>
      <w:bookmarkStart w:id="40" w:name="_1v1yuxt" w:colFirst="0" w:colLast="0"/>
      <w:bookmarkEnd w:id="40"/>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3A967E99" w14:textId="22AF95EF" w:rsidR="00193D31" w:rsidRPr="00B37BFA" w:rsidRDefault="00000000" w:rsidP="00B37BFA">
      <w:pPr>
        <w:pStyle w:val="Heading2"/>
        <w:widowControl w:val="0"/>
        <w:spacing w:line="240" w:lineRule="auto"/>
        <w:rPr>
          <w:rFonts w:ascii="Times New Roman" w:eastAsia="Times New Roman" w:hAnsi="Times New Roman" w:cs="Times New Roman"/>
          <w:b/>
          <w:sz w:val="28"/>
          <w:szCs w:val="28"/>
        </w:rPr>
      </w:pPr>
      <w:bookmarkStart w:id="41" w:name="_4f1mdlm" w:colFirst="0" w:colLast="0"/>
      <w:bookmarkEnd w:id="41"/>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3A8377FE"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609F1EE4"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537105F1"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31FDC4B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6F709C56"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4E2A72B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4D80EB9E"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5DBEB41"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40DD1B2B"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7D68127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1CB62F4C" w14:textId="599C2734" w:rsidR="00193D31" w:rsidRPr="00C12D07" w:rsidRDefault="00000000" w:rsidP="00C12D07">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1CED7577" w14:textId="085D06F3" w:rsidR="00193D31" w:rsidRPr="00E31A38" w:rsidRDefault="00E31A38" w:rsidP="00E31A3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DEBE61" wp14:editId="5A200E59">
            <wp:extent cx="5943600" cy="2844165"/>
            <wp:effectExtent l="0" t="0" r="0" b="0"/>
            <wp:docPr id="12830936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3635" name="Picture 12830936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bookmarkStart w:id="42" w:name="_2u6wntf" w:colFirst="0" w:colLast="0"/>
      <w:bookmarkEnd w:id="42"/>
    </w:p>
    <w:p w14:paraId="6C1DAC6B" w14:textId="73E0442F" w:rsidR="00193D31" w:rsidRPr="00E31A38" w:rsidRDefault="00000000" w:rsidP="00E31A38">
      <w:pPr>
        <w:pStyle w:val="Heading2"/>
        <w:widowControl w:val="0"/>
        <w:spacing w:line="240" w:lineRule="auto"/>
        <w:rPr>
          <w:rFonts w:ascii="Times New Roman" w:eastAsia="Times New Roman" w:hAnsi="Times New Roman" w:cs="Times New Roman"/>
          <w:b/>
          <w:sz w:val="28"/>
          <w:szCs w:val="28"/>
        </w:rPr>
      </w:pPr>
      <w:bookmarkStart w:id="43" w:name="_19c6y18" w:colFirst="0" w:colLast="0"/>
      <w:bookmarkEnd w:id="43"/>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w:t>
      </w:r>
      <w:proofErr w:type="gramStart"/>
      <w:r>
        <w:rPr>
          <w:rFonts w:ascii="Times New Roman" w:eastAsia="Times New Roman" w:hAnsi="Times New Roman" w:cs="Times New Roman"/>
          <w:b/>
          <w:sz w:val="28"/>
          <w:szCs w:val="28"/>
        </w:rPr>
        <w:t>users</w:t>
      </w:r>
      <w:proofErr w:type="gramEnd"/>
      <w:r>
        <w:rPr>
          <w:rFonts w:ascii="Times New Roman" w:eastAsia="Times New Roman" w:hAnsi="Times New Roman" w:cs="Times New Roman"/>
          <w:b/>
          <w:sz w:val="28"/>
          <w:szCs w:val="28"/>
        </w:rPr>
        <w:t xml:space="preserve"> </w:t>
      </w:r>
    </w:p>
    <w:p w14:paraId="496C8659"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636AD960"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152217F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57FD006B"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2005E57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1D418D02"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Email id</w:t>
      </w:r>
      <w:r>
        <w:rPr>
          <w:rFonts w:ascii="Times New Roman" w:eastAsia="Times New Roman" w:hAnsi="Times New Roman" w:cs="Times New Roman"/>
          <w:sz w:val="24"/>
          <w:szCs w:val="24"/>
        </w:rPr>
        <w:tab/>
        <w:t>: Give your Personal Email id</w:t>
      </w:r>
    </w:p>
    <w:p w14:paraId="76CB39B9"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D7270A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5A58C003"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9CB0AF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D711B7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3936E9D9" w14:textId="6B6D1A5A" w:rsidR="00193D31" w:rsidRPr="00E31A38" w:rsidRDefault="00E31A38">
      <w:r>
        <w:rPr>
          <w:noProof/>
        </w:rPr>
        <w:drawing>
          <wp:inline distT="0" distB="0" distL="0" distR="0" wp14:anchorId="3A611FC2" wp14:editId="442F2562">
            <wp:extent cx="5943600" cy="2854325"/>
            <wp:effectExtent l="0" t="0" r="0" b="3175"/>
            <wp:docPr id="18193008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0840" name="Picture 1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0AB60759" w14:textId="77777777" w:rsidR="00193D31" w:rsidRDefault="00000000">
      <w:pPr>
        <w:numPr>
          <w:ilvl w:val="0"/>
          <w:numId w:val="24"/>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users → click </w:t>
      </w:r>
      <w:proofErr w:type="gramStart"/>
      <w:r>
        <w:rPr>
          <w:rFonts w:ascii="Cardo" w:eastAsia="Cardo" w:hAnsi="Cardo" w:cs="Cardo"/>
          <w:sz w:val="24"/>
          <w:szCs w:val="24"/>
        </w:rPr>
        <w:t>New</w:t>
      </w:r>
      <w:proofErr w:type="gramEnd"/>
      <w:r>
        <w:rPr>
          <w:rFonts w:ascii="Cardo" w:eastAsia="Cardo" w:hAnsi="Cardo" w:cs="Cardo"/>
          <w:sz w:val="24"/>
          <w:szCs w:val="24"/>
        </w:rPr>
        <w:t xml:space="preserve"> user. </w:t>
      </w:r>
    </w:p>
    <w:p w14:paraId="044488D3" w14:textId="77777777" w:rsidR="00193D31" w:rsidRDefault="00000000">
      <w:pPr>
        <w:numPr>
          <w:ilvl w:val="0"/>
          <w:numId w:val="24"/>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5441AF90"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76F907E4"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4AB0BB33"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Give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Alias Name</w:t>
      </w:r>
    </w:p>
    <w:p w14:paraId="790A79A7"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E9EB9D"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2600A7E6"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235EF6F"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6A2F36BC"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3053BA18" w14:textId="77777777" w:rsidR="00193D31"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242211A4" w14:textId="07F6BC62" w:rsidR="00193D31" w:rsidRDefault="00E31A3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EAB8B0" wp14:editId="18104B8D">
            <wp:extent cx="5396230" cy="2667000"/>
            <wp:effectExtent l="0" t="0" r="0" b="0"/>
            <wp:docPr id="1888161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16"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3353" cy="2695232"/>
                    </a:xfrm>
                    <a:prstGeom prst="rect">
                      <a:avLst/>
                    </a:prstGeom>
                  </pic:spPr>
                </pic:pic>
              </a:graphicData>
            </a:graphic>
          </wp:inline>
        </w:drawing>
      </w:r>
    </w:p>
    <w:p w14:paraId="4A0B7747" w14:textId="77777777" w:rsidR="00193D31" w:rsidRDefault="00000000">
      <w:pPr>
        <w:pStyle w:val="Heading1"/>
        <w:spacing w:before="300" w:after="300"/>
        <w:rPr>
          <w:rFonts w:ascii="Times New Roman" w:eastAsia="Times New Roman" w:hAnsi="Times New Roman" w:cs="Times New Roman"/>
          <w:b/>
          <w:sz w:val="28"/>
          <w:szCs w:val="28"/>
        </w:rPr>
      </w:pPr>
      <w:bookmarkStart w:id="44" w:name="_3tbugp1" w:colFirst="0" w:colLast="0"/>
      <w:bookmarkEnd w:id="44"/>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186CE898" w14:textId="229B4B52" w:rsidR="00193D31" w:rsidRDefault="00000000" w:rsidP="00E31A38">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2523DCFF" w14:textId="77777777" w:rsidR="00193D31" w:rsidRDefault="00000000">
      <w:pPr>
        <w:pStyle w:val="Heading2"/>
        <w:rPr>
          <w:rFonts w:ascii="Times New Roman" w:eastAsia="Times New Roman" w:hAnsi="Times New Roman" w:cs="Times New Roman"/>
          <w:b/>
          <w:sz w:val="24"/>
          <w:szCs w:val="24"/>
        </w:rPr>
      </w:pPr>
      <w:bookmarkStart w:id="45" w:name="_28h4qwu" w:colFirst="0" w:colLast="0"/>
      <w:bookmarkEnd w:id="45"/>
      <w:r>
        <w:rPr>
          <w:rFonts w:ascii="Times New Roman" w:eastAsia="Times New Roman" w:hAnsi="Times New Roman" w:cs="Times New Roman"/>
          <w:b/>
          <w:sz w:val="28"/>
          <w:szCs w:val="28"/>
        </w:rPr>
        <w:t>Activity 1: Creating OWD setting.</w:t>
      </w:r>
    </w:p>
    <w:p w14:paraId="54FF0441" w14:textId="338284A3" w:rsidR="00193D31" w:rsidRPr="00E31A38" w:rsidRDefault="00000000" w:rsidP="00E31A38">
      <w:pPr>
        <w:widowControl w:val="0"/>
        <w:numPr>
          <w:ilvl w:val="0"/>
          <w:numId w:val="38"/>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5653103F" w14:textId="77777777" w:rsidR="00193D31" w:rsidRDefault="00000000">
      <w:pPr>
        <w:widowControl w:val="0"/>
        <w:numPr>
          <w:ilvl w:val="0"/>
          <w:numId w:val="38"/>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BA32A89" w14:textId="77777777" w:rsidR="00193D31" w:rsidRDefault="00000000">
      <w:pPr>
        <w:widowControl w:val="0"/>
        <w:numPr>
          <w:ilvl w:val="0"/>
          <w:numId w:val="38"/>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7B7394D" w14:textId="10FE9099" w:rsidR="00193D31" w:rsidRPr="00E91609" w:rsidRDefault="00E31A38" w:rsidP="00E91609">
      <w:pPr>
        <w:widowControl w:val="0"/>
        <w:spacing w:before="37" w:line="240" w:lineRule="auto"/>
        <w:rPr>
          <w:rFonts w:ascii="Times New Roman" w:eastAsia="Times New Roman" w:hAnsi="Times New Roman" w:cs="Times New Roman"/>
          <w:color w:val="080707"/>
          <w:sz w:val="24"/>
          <w:szCs w:val="24"/>
        </w:rPr>
      </w:pPr>
      <w:r>
        <w:rPr>
          <w:rFonts w:ascii="Times New Roman" w:eastAsia="Times New Roman" w:hAnsi="Times New Roman" w:cs="Times New Roman"/>
          <w:noProof/>
          <w:color w:val="080707"/>
          <w:sz w:val="24"/>
          <w:szCs w:val="24"/>
        </w:rPr>
        <w:drawing>
          <wp:inline distT="0" distB="0" distL="0" distR="0" wp14:anchorId="262BE3CD" wp14:editId="4D704BDF">
            <wp:extent cx="5943600" cy="1269365"/>
            <wp:effectExtent l="0" t="0" r="0" b="6985"/>
            <wp:docPr id="4877148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14808"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bookmarkStart w:id="46" w:name="_nmf14n" w:colFirst="0" w:colLast="0"/>
      <w:bookmarkEnd w:id="46"/>
    </w:p>
    <w:p w14:paraId="6B1E087A" w14:textId="77777777" w:rsidR="00193D31" w:rsidRDefault="00000000">
      <w:pPr>
        <w:pStyle w:val="Heading1"/>
        <w:rPr>
          <w:rFonts w:ascii="Times New Roman" w:eastAsia="Times New Roman" w:hAnsi="Times New Roman" w:cs="Times New Roman"/>
          <w:b/>
          <w:sz w:val="28"/>
          <w:szCs w:val="28"/>
        </w:rPr>
      </w:pPr>
      <w:bookmarkStart w:id="47" w:name="_37m2jsg" w:colFirst="0" w:colLast="0"/>
      <w:bookmarkEnd w:id="47"/>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11 :</w:t>
      </w:r>
      <w:proofErr w:type="gramEnd"/>
      <w:r>
        <w:rPr>
          <w:rFonts w:ascii="Times New Roman" w:eastAsia="Times New Roman" w:hAnsi="Times New Roman" w:cs="Times New Roman"/>
          <w:b/>
          <w:sz w:val="28"/>
          <w:szCs w:val="28"/>
        </w:rPr>
        <w:t xml:space="preserve"> Reports </w:t>
      </w:r>
    </w:p>
    <w:p w14:paraId="7A38116D"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4016C05" w14:textId="2CD36626" w:rsidR="00193D31" w:rsidRDefault="00000000">
      <w:pPr>
        <w:rPr>
          <w:rFonts w:ascii="Times New Roman" w:eastAsia="Times New Roman" w:hAnsi="Times New Roman" w:cs="Times New Roman"/>
          <w:sz w:val="20"/>
          <w:szCs w:val="20"/>
        </w:rPr>
      </w:pPr>
      <w:r>
        <w:rPr>
          <w:color w:val="333333"/>
          <w:highlight w:val="white"/>
        </w:rPr>
        <w:lastRenderedPageBreak/>
        <w:t xml:space="preserve">In Salesforce.com we can easily generate reports in different styles. And can create reports in a very short time </w:t>
      </w:r>
      <w:r w:rsidR="00E91609">
        <w:rPr>
          <w:color w:val="333333"/>
          <w:highlight w:val="white"/>
        </w:rPr>
        <w:t>and</w:t>
      </w:r>
      <w:r>
        <w:rPr>
          <w:color w:val="333333"/>
          <w:highlight w:val="white"/>
        </w:rPr>
        <w:t xml:space="preserve"> schedule the reports. Salesforce provides a powerful suit of analytic tools to help you organize, view and analyze data.</w:t>
      </w:r>
    </w:p>
    <w:p w14:paraId="5599EB89" w14:textId="77777777" w:rsidR="00193D31" w:rsidRDefault="00000000">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0CEDB9F2" w14:textId="77777777" w:rsidR="00193D31" w:rsidRDefault="00000000">
      <w:pPr>
        <w:widowControl w:val="0"/>
        <w:numPr>
          <w:ilvl w:val="0"/>
          <w:numId w:val="54"/>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7031DDB"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6D9D2316"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4057FC9A" w14:textId="77777777" w:rsidR="00193D31" w:rsidRDefault="00000000">
      <w:pPr>
        <w:widowControl w:val="0"/>
        <w:numPr>
          <w:ilvl w:val="0"/>
          <w:numId w:val="54"/>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A82724C" w14:textId="77777777" w:rsidR="00193D31" w:rsidRDefault="00193D31">
      <w:pPr>
        <w:widowControl w:val="0"/>
        <w:spacing w:before="37" w:line="240" w:lineRule="auto"/>
        <w:rPr>
          <w:rFonts w:ascii="Times New Roman" w:eastAsia="Times New Roman" w:hAnsi="Times New Roman" w:cs="Times New Roman"/>
          <w:color w:val="080707"/>
          <w:sz w:val="24"/>
          <w:szCs w:val="24"/>
        </w:rPr>
      </w:pPr>
    </w:p>
    <w:p w14:paraId="0DED1637" w14:textId="0269BC8A" w:rsidR="00E91609"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1. Tabula Reports:</w:t>
      </w:r>
      <w:r>
        <w:rPr>
          <w:color w:val="333333"/>
          <w:sz w:val="20"/>
          <w:szCs w:val="20"/>
        </w:rPr>
        <w:t xml:space="preserve"> Simple listing of data without any subtotals. This type of reports </w:t>
      </w:r>
      <w:proofErr w:type="gramStart"/>
      <w:r>
        <w:rPr>
          <w:color w:val="333333"/>
          <w:sz w:val="20"/>
          <w:szCs w:val="20"/>
        </w:rPr>
        <w:t>provide</w:t>
      </w:r>
      <w:proofErr w:type="gramEnd"/>
      <w:r>
        <w:rPr>
          <w:color w:val="333333"/>
          <w:sz w:val="20"/>
          <w:szCs w:val="20"/>
        </w:rPr>
        <w:t xml:space="preserve"> you most basically to look at your data. Use tabular reports when you want a simple list or a list of items with a grand total.</w:t>
      </w:r>
    </w:p>
    <w:p w14:paraId="20A533A0"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This type of reports are used to list all accounts, List of contacts, List of opportunities</w:t>
      </w:r>
      <w:proofErr w:type="gramStart"/>
      <w:r>
        <w:rPr>
          <w:color w:val="333333"/>
          <w:sz w:val="20"/>
          <w:szCs w:val="20"/>
        </w:rPr>
        <w:t>…..</w:t>
      </w:r>
      <w:proofErr w:type="gramEnd"/>
      <w:r>
        <w:rPr>
          <w:color w:val="333333"/>
          <w:sz w:val="20"/>
          <w:szCs w:val="20"/>
        </w:rPr>
        <w:t>etc.….</w:t>
      </w:r>
    </w:p>
    <w:p w14:paraId="7CBA503F"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2. Summary Reports:</w:t>
      </w:r>
      <w:r>
        <w:rPr>
          <w:color w:val="333333"/>
          <w:sz w:val="20"/>
          <w:szCs w:val="20"/>
        </w:rPr>
        <w:t xml:space="preserve"> This type of reports </w:t>
      </w:r>
      <w:proofErr w:type="gramStart"/>
      <w:r>
        <w:rPr>
          <w:color w:val="333333"/>
          <w:sz w:val="20"/>
          <w:szCs w:val="20"/>
        </w:rPr>
        <w:t>provide</w:t>
      </w:r>
      <w:proofErr w:type="gramEnd"/>
      <w:r>
        <w:rPr>
          <w:color w:val="333333"/>
          <w:sz w:val="20"/>
          <w:szCs w:val="2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12A579E6"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All opportunities for your team sub totaled by Sales Stage and Owner.</w:t>
      </w:r>
    </w:p>
    <w:p w14:paraId="71422D84"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highlight w:val="white"/>
        </w:rPr>
      </w:pPr>
      <w:r>
        <w:rPr>
          <w:b/>
          <w:color w:val="333333"/>
          <w:highlight w:val="white"/>
        </w:rPr>
        <w:t>3. Matrix Reports:</w:t>
      </w:r>
      <w:r>
        <w:rPr>
          <w:color w:val="333333"/>
          <w:highlight w:val="white"/>
        </w:rPr>
        <w:t xml:space="preserve"> This type of reports </w:t>
      </w:r>
      <w:proofErr w:type="gramStart"/>
      <w:r>
        <w:rPr>
          <w:color w:val="333333"/>
          <w:highlight w:val="white"/>
        </w:rPr>
        <w:t>allow</w:t>
      </w:r>
      <w:proofErr w:type="gramEnd"/>
      <w:r>
        <w:rPr>
          <w:color w:val="333333"/>
          <w:highlight w:val="white"/>
        </w:rPr>
        <w:t xml:space="preserve"> you to group records both by row and by column. A comparison of related totals, with totals by both row and column. Use matrix reports when you want to see data by two different dimensions that aren’t related, such as date and product.</w:t>
      </w:r>
    </w:p>
    <w:p w14:paraId="12D90D4D"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Summarize opportunities by month vertically and by account horizontally.</w:t>
      </w:r>
    </w:p>
    <w:p w14:paraId="2BE00FA0" w14:textId="77777777" w:rsidR="00193D31" w:rsidRDefault="0000000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b/>
          <w:color w:val="333333"/>
          <w:sz w:val="20"/>
          <w:szCs w:val="20"/>
          <w:highlight w:val="white"/>
        </w:rPr>
        <w:t>4. Joined Reports:</w:t>
      </w:r>
      <w:r>
        <w:rPr>
          <w:color w:val="333333"/>
          <w:sz w:val="20"/>
          <w:szCs w:val="20"/>
          <w:highlight w:val="white"/>
        </w:rPr>
        <w:t xml:space="preserve"> Blocks of related information in a single report. This type of reports </w:t>
      </w:r>
      <w:proofErr w:type="gramStart"/>
      <w:r>
        <w:rPr>
          <w:color w:val="333333"/>
          <w:sz w:val="20"/>
          <w:szCs w:val="20"/>
          <w:highlight w:val="white"/>
        </w:rPr>
        <w:t>enable</w:t>
      </w:r>
      <w:proofErr w:type="gramEnd"/>
      <w:r>
        <w:rPr>
          <w:color w:val="333333"/>
          <w:sz w:val="20"/>
          <w:szCs w:val="20"/>
          <w:highlight w:val="white"/>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114F7392" w14:textId="592191DC" w:rsidR="00193D31" w:rsidRPr="00E91609" w:rsidRDefault="00000000" w:rsidP="00E91609">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You can build a report to show opportunity, case and activity data for your accounts.</w:t>
      </w:r>
    </w:p>
    <w:p w14:paraId="25EAD461" w14:textId="77E58E6B" w:rsidR="00193D31" w:rsidRDefault="00000000" w:rsidP="00E91609">
      <w:pPr>
        <w:pStyle w:val="Heading2"/>
        <w:widowControl w:val="0"/>
        <w:spacing w:before="351" w:line="240" w:lineRule="auto"/>
        <w:rPr>
          <w:rFonts w:ascii="Times New Roman" w:eastAsia="Times New Roman" w:hAnsi="Times New Roman" w:cs="Times New Roman"/>
          <w:b/>
          <w:sz w:val="24"/>
          <w:szCs w:val="24"/>
          <w:highlight w:val="white"/>
        </w:rPr>
      </w:pPr>
      <w:bookmarkStart w:id="48" w:name="_1mrcu09" w:colFirst="0" w:colLast="0"/>
      <w:bookmarkEnd w:id="48"/>
      <w:r>
        <w:rPr>
          <w:rFonts w:ascii="Times New Roman" w:eastAsia="Times New Roman" w:hAnsi="Times New Roman" w:cs="Times New Roman"/>
          <w:b/>
          <w:sz w:val="28"/>
          <w:szCs w:val="28"/>
        </w:rPr>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3CE2504D" w14:textId="77777777" w:rsidR="00193D31" w:rsidRDefault="00000000">
      <w:pPr>
        <w:widowControl w:val="0"/>
        <w:numPr>
          <w:ilvl w:val="0"/>
          <w:numId w:val="32"/>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21FF80D1" w14:textId="61CB8227" w:rsidR="00193D31" w:rsidRPr="001B2E93" w:rsidRDefault="00000000" w:rsidP="001B2E93">
      <w:pPr>
        <w:widowControl w:val="0"/>
        <w:numPr>
          <w:ilvl w:val="0"/>
          <w:numId w:val="3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666F2A3E" w14:textId="50A6F435" w:rsidR="00193D31" w:rsidRPr="001B2E93" w:rsidRDefault="00000000" w:rsidP="001B2E93">
      <w:pPr>
        <w:widowControl w:val="0"/>
        <w:numPr>
          <w:ilvl w:val="0"/>
          <w:numId w:val="32"/>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for report type, search for “rice mill with consumers” click on it. And click on start report.</w:t>
      </w:r>
    </w:p>
    <w:p w14:paraId="51B4756C" w14:textId="77777777" w:rsidR="00193D31" w:rsidRDefault="00000000">
      <w:pPr>
        <w:widowControl w:val="0"/>
        <w:numPr>
          <w:ilvl w:val="0"/>
          <w:numId w:val="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13099577"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71B7B8EA"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303DDC2D"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503464DE"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050E6D2C" w14:textId="77777777" w:rsidR="00193D31" w:rsidRDefault="00000000">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157EE044" w14:textId="77777777" w:rsidR="00193D31" w:rsidRDefault="00000000">
      <w:pPr>
        <w:widowControl w:val="0"/>
        <w:numPr>
          <w:ilvl w:val="0"/>
          <w:numId w:val="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3F6E5BC8" w14:textId="77777777" w:rsidR="00193D31" w:rsidRDefault="00000000">
      <w:pPr>
        <w:widowControl w:val="0"/>
        <w:numPr>
          <w:ilvl w:val="0"/>
          <w:numId w:val="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07C3E1A6" w14:textId="77777777" w:rsidR="00193D31" w:rsidRDefault="00000000">
      <w:pPr>
        <w:widowControl w:val="0"/>
        <w:numPr>
          <w:ilvl w:val="1"/>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00B4568E" w14:textId="564D62BA" w:rsidR="00193D31" w:rsidRDefault="001B2E93">
      <w:pPr>
        <w:rPr>
          <w:color w:val="080707"/>
          <w:sz w:val="21"/>
          <w:szCs w:val="21"/>
          <w:highlight w:val="white"/>
        </w:rPr>
      </w:pPr>
      <w:r>
        <w:rPr>
          <w:noProof/>
          <w:color w:val="080707"/>
          <w:sz w:val="21"/>
          <w:szCs w:val="21"/>
        </w:rPr>
        <w:drawing>
          <wp:inline distT="0" distB="0" distL="0" distR="0" wp14:anchorId="71D15AF9" wp14:editId="7CE5D459">
            <wp:extent cx="5943600" cy="2809875"/>
            <wp:effectExtent l="0" t="0" r="0" b="9525"/>
            <wp:docPr id="8655484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4844" name="Picture 1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4879B401" w14:textId="033D74B8" w:rsidR="00193D31" w:rsidRDefault="00000000" w:rsidP="00316B42">
      <w:pPr>
        <w:pStyle w:val="Heading2"/>
        <w:widowControl w:val="0"/>
        <w:spacing w:before="351" w:line="240" w:lineRule="auto"/>
        <w:rPr>
          <w:color w:val="080707"/>
          <w:sz w:val="21"/>
          <w:szCs w:val="21"/>
          <w:highlight w:val="white"/>
        </w:rPr>
      </w:pPr>
      <w:bookmarkStart w:id="49" w:name="_46r0co2" w:colFirst="0" w:colLast="0"/>
      <w:bookmarkEnd w:id="49"/>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49D37105" w14:textId="5F394BAF" w:rsidR="00193D31" w:rsidRPr="001B2E93" w:rsidRDefault="00000000" w:rsidP="001B2E93">
      <w:pPr>
        <w:numPr>
          <w:ilvl w:val="0"/>
          <w:numId w:val="23"/>
        </w:numPr>
        <w:rPr>
          <w:color w:val="080707"/>
          <w:sz w:val="21"/>
          <w:szCs w:val="21"/>
          <w:highlight w:val="white"/>
        </w:rPr>
      </w:pPr>
      <w:r>
        <w:rPr>
          <w:color w:val="080707"/>
          <w:sz w:val="21"/>
          <w:szCs w:val="21"/>
          <w:highlight w:val="white"/>
        </w:rPr>
        <w:t xml:space="preserve">Click edit drop down and select subscribe option </w:t>
      </w:r>
    </w:p>
    <w:p w14:paraId="4FA3B7E3" w14:textId="77777777" w:rsidR="00193D31" w:rsidRDefault="00000000">
      <w:pPr>
        <w:numPr>
          <w:ilvl w:val="0"/>
          <w:numId w:val="23"/>
        </w:numPr>
        <w:rPr>
          <w:color w:val="080707"/>
          <w:sz w:val="21"/>
          <w:szCs w:val="21"/>
          <w:highlight w:val="white"/>
        </w:rPr>
      </w:pPr>
      <w:r>
        <w:rPr>
          <w:color w:val="080707"/>
          <w:sz w:val="21"/>
          <w:szCs w:val="21"/>
          <w:highlight w:val="white"/>
        </w:rPr>
        <w:t xml:space="preserve">After selecting the run report as a “another </w:t>
      </w:r>
      <w:proofErr w:type="gramStart"/>
      <w:r>
        <w:rPr>
          <w:color w:val="080707"/>
          <w:sz w:val="21"/>
          <w:szCs w:val="21"/>
          <w:highlight w:val="white"/>
        </w:rPr>
        <w:t>person”  select</w:t>
      </w:r>
      <w:proofErr w:type="gramEnd"/>
      <w:r>
        <w:rPr>
          <w:color w:val="080707"/>
          <w:sz w:val="21"/>
          <w:szCs w:val="21"/>
          <w:highlight w:val="white"/>
        </w:rPr>
        <w:t xml:space="preserve"> your personal account or whom you want to send that mail to.</w:t>
      </w:r>
    </w:p>
    <w:p w14:paraId="5A7E74B9" w14:textId="32D97785" w:rsidR="00193D31" w:rsidRPr="001B2E93" w:rsidRDefault="00000000" w:rsidP="001B2E93">
      <w:pPr>
        <w:numPr>
          <w:ilvl w:val="0"/>
          <w:numId w:val="23"/>
        </w:numPr>
        <w:rPr>
          <w:color w:val="080707"/>
          <w:sz w:val="21"/>
          <w:szCs w:val="21"/>
          <w:highlight w:val="white"/>
        </w:rPr>
      </w:pPr>
      <w:r>
        <w:rPr>
          <w:color w:val="080707"/>
          <w:sz w:val="21"/>
          <w:szCs w:val="21"/>
          <w:highlight w:val="white"/>
        </w:rPr>
        <w:t>Click save.</w:t>
      </w:r>
    </w:p>
    <w:p w14:paraId="7426520B" w14:textId="34197448" w:rsidR="00193D31" w:rsidRPr="001B2E93" w:rsidRDefault="00000000" w:rsidP="001B2E93">
      <w:pPr>
        <w:pStyle w:val="Heading2"/>
        <w:widowControl w:val="0"/>
        <w:spacing w:before="351" w:line="240" w:lineRule="auto"/>
        <w:rPr>
          <w:rFonts w:ascii="Times New Roman" w:eastAsia="Times New Roman" w:hAnsi="Times New Roman" w:cs="Times New Roman"/>
          <w:b/>
          <w:sz w:val="28"/>
          <w:szCs w:val="28"/>
        </w:rPr>
      </w:pPr>
      <w:bookmarkStart w:id="50" w:name="_2lwamvv" w:colFirst="0" w:colLast="0"/>
      <w:bookmarkEnd w:id="50"/>
      <w:r>
        <w:rPr>
          <w:rFonts w:ascii="Times New Roman" w:eastAsia="Times New Roman" w:hAnsi="Times New Roman" w:cs="Times New Roman"/>
          <w:b/>
          <w:sz w:val="28"/>
          <w:szCs w:val="28"/>
        </w:rPr>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D267763" w14:textId="77777777" w:rsidR="00193D31" w:rsidRDefault="00000000">
      <w:pPr>
        <w:widowControl w:val="0"/>
        <w:numPr>
          <w:ilvl w:val="0"/>
          <w:numId w:val="4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47BF19DC" w14:textId="77777777" w:rsidR="00193D31" w:rsidRDefault="00000000">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click on the </w:t>
      </w:r>
      <w:proofErr w:type="gramStart"/>
      <w:r>
        <w:rPr>
          <w:rFonts w:ascii="Times New Roman" w:eastAsia="Times New Roman" w:hAnsi="Times New Roman" w:cs="Times New Roman"/>
          <w:sz w:val="24"/>
          <w:szCs w:val="24"/>
        </w:rPr>
        <w:t>report,  “</w:t>
      </w:r>
      <w:proofErr w:type="gramEnd"/>
      <w:r>
        <w:rPr>
          <w:rFonts w:ascii="Times New Roman" w:eastAsia="Times New Roman" w:hAnsi="Times New Roman" w:cs="Times New Roman"/>
          <w:sz w:val="24"/>
          <w:szCs w:val="24"/>
        </w:rPr>
        <w:t xml:space="preserve"> reports tab” will be auto populated in the navigation bar.</w:t>
      </w:r>
    </w:p>
    <w:p w14:paraId="5885A1D2" w14:textId="6CF0796E" w:rsidR="00193D31" w:rsidRPr="001B2E93" w:rsidRDefault="00000000" w:rsidP="001B2E93">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199DEADB" w14:textId="77777777" w:rsidR="00193D31" w:rsidRDefault="00000000">
      <w:pPr>
        <w:widowControl w:val="0"/>
        <w:numPr>
          <w:ilvl w:val="0"/>
          <w:numId w:val="46"/>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Folder unique name will be auto populated.</w:t>
      </w:r>
    </w:p>
    <w:p w14:paraId="5A4786CF" w14:textId="77777777" w:rsidR="00193D31" w:rsidRDefault="00000000">
      <w:pPr>
        <w:widowControl w:val="0"/>
        <w:numPr>
          <w:ilvl w:val="0"/>
          <w:numId w:val="4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6BB48E81" w14:textId="67B35B55" w:rsidR="00193D31" w:rsidRDefault="000E065C" w:rsidP="00316B42">
      <w:pPr>
        <w:widowControl w:val="0"/>
        <w:spacing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6FC8A4" wp14:editId="73545190">
            <wp:extent cx="5943600" cy="1155065"/>
            <wp:effectExtent l="0" t="0" r="0" b="6985"/>
            <wp:docPr id="16253113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1332"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08CBDBDC" w14:textId="77777777" w:rsidR="00193D31" w:rsidRDefault="00000000">
      <w:pPr>
        <w:pStyle w:val="Heading1"/>
        <w:rPr>
          <w:rFonts w:ascii="Times New Roman" w:eastAsia="Times New Roman" w:hAnsi="Times New Roman" w:cs="Times New Roman"/>
          <w:b/>
          <w:sz w:val="28"/>
          <w:szCs w:val="28"/>
        </w:rPr>
      </w:pPr>
      <w:bookmarkStart w:id="51" w:name="_111kx3o" w:colFirst="0" w:colLast="0"/>
      <w:bookmarkEnd w:id="51"/>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12 :</w:t>
      </w:r>
      <w:proofErr w:type="gramEnd"/>
      <w:r>
        <w:rPr>
          <w:rFonts w:ascii="Times New Roman" w:eastAsia="Times New Roman" w:hAnsi="Times New Roman" w:cs="Times New Roman"/>
          <w:b/>
          <w:sz w:val="28"/>
          <w:szCs w:val="28"/>
        </w:rPr>
        <w:t xml:space="preserve"> Dashboards</w:t>
      </w:r>
    </w:p>
    <w:p w14:paraId="0FBE371B" w14:textId="77777777" w:rsidR="00193D3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F54B26C" w14:textId="77777777" w:rsidR="00193D31" w:rsidRDefault="00000000">
      <w:pPr>
        <w:pStyle w:val="Heading2"/>
        <w:rPr>
          <w:rFonts w:ascii="Times New Roman" w:eastAsia="Times New Roman" w:hAnsi="Times New Roman" w:cs="Times New Roman"/>
          <w:b/>
          <w:sz w:val="24"/>
          <w:szCs w:val="24"/>
        </w:rPr>
      </w:pPr>
      <w:bookmarkStart w:id="52" w:name="_3l18frh" w:colFirst="0" w:colLast="0"/>
      <w:bookmarkEnd w:id="52"/>
      <w:r>
        <w:rPr>
          <w:rFonts w:ascii="Times New Roman" w:eastAsia="Times New Roman" w:hAnsi="Times New Roman" w:cs="Times New Roman"/>
          <w:b/>
          <w:sz w:val="24"/>
          <w:szCs w:val="24"/>
        </w:rPr>
        <w:t>Activity 1: Create Dashboard Folder</w:t>
      </w:r>
    </w:p>
    <w:p w14:paraId="3F4D81C5" w14:textId="77777777" w:rsidR="00193D31" w:rsidRDefault="00000000">
      <w:pPr>
        <w:widowControl w:val="0"/>
        <w:numPr>
          <w:ilvl w:val="0"/>
          <w:numId w:val="17"/>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1B7846AC"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703C01BC"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491B6D8D"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3C469590" w14:textId="77777777" w:rsidR="00193D31" w:rsidRDefault="00000000">
      <w:pPr>
        <w:widowControl w:val="0"/>
        <w:numPr>
          <w:ilvl w:val="0"/>
          <w:numId w:val="1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43FD11A" w14:textId="06316250" w:rsidR="00193D31" w:rsidRDefault="00562DB3" w:rsidP="00562DB3">
      <w:pPr>
        <w:widowControl w:val="0"/>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BE7AF1" wp14:editId="29547922">
            <wp:extent cx="5943600" cy="1158240"/>
            <wp:effectExtent l="0" t="0" r="0" b="3810"/>
            <wp:docPr id="9312441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4162" name="Picture 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58240"/>
                    </a:xfrm>
                    <a:prstGeom prst="rect">
                      <a:avLst/>
                    </a:prstGeom>
                  </pic:spPr>
                </pic:pic>
              </a:graphicData>
            </a:graphic>
          </wp:inline>
        </w:drawing>
      </w:r>
    </w:p>
    <w:p w14:paraId="7C939959" w14:textId="66C3B754" w:rsidR="00193D31" w:rsidRDefault="00000000" w:rsidP="00316B42">
      <w:pPr>
        <w:pStyle w:val="Heading2"/>
        <w:rPr>
          <w:rFonts w:ascii="Times New Roman" w:eastAsia="Times New Roman" w:hAnsi="Times New Roman" w:cs="Times New Roman"/>
          <w:b/>
          <w:sz w:val="24"/>
          <w:szCs w:val="24"/>
        </w:rPr>
      </w:pPr>
      <w:bookmarkStart w:id="53" w:name="_206ipza" w:colFirst="0" w:colLast="0"/>
      <w:bookmarkEnd w:id="53"/>
      <w:r>
        <w:rPr>
          <w:rFonts w:ascii="Times New Roman" w:eastAsia="Times New Roman" w:hAnsi="Times New Roman" w:cs="Times New Roman"/>
          <w:b/>
          <w:sz w:val="24"/>
          <w:szCs w:val="24"/>
        </w:rPr>
        <w:t>Activity 2: Create Dashboard</w:t>
      </w:r>
    </w:p>
    <w:p w14:paraId="48B3D685" w14:textId="1017924D" w:rsidR="00193D31" w:rsidRPr="000E065C"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Cardo" w:eastAsia="Cardo" w:hAnsi="Cardo" w:cs="Cardo"/>
          <w:sz w:val="24"/>
          <w:szCs w:val="24"/>
        </w:rPr>
        <w:t>Go to the app → click on the Dashboards tabs.</w:t>
      </w:r>
    </w:p>
    <w:p w14:paraId="58639820" w14:textId="17877886" w:rsidR="00193D31" w:rsidRP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select the folder that was created, and click on create.</w:t>
      </w:r>
    </w:p>
    <w:p w14:paraId="711BB082" w14:textId="3EF97FF5" w:rsidR="00193D31" w:rsidRP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136C27E8" w14:textId="77777777" w:rsidR="00562DB3" w:rsidRDefault="00000000" w:rsidP="00316B42">
      <w:pPr>
        <w:widowControl w:val="0"/>
        <w:numPr>
          <w:ilvl w:val="0"/>
          <w:numId w:val="64"/>
        </w:numPr>
        <w:spacing w:before="37" w:line="240" w:lineRule="auto"/>
        <w:rPr>
          <w:rFonts w:ascii="Times New Roman" w:eastAsia="Times New Roman" w:hAnsi="Times New Roman" w:cs="Times New Roman"/>
          <w:sz w:val="24"/>
          <w:szCs w:val="24"/>
        </w:rPr>
      </w:pPr>
      <w:r w:rsidRPr="00562DB3">
        <w:rPr>
          <w:rFonts w:ascii="Times New Roman" w:eastAsia="Times New Roman" w:hAnsi="Times New Roman" w:cs="Times New Roman"/>
          <w:sz w:val="24"/>
          <w:szCs w:val="24"/>
        </w:rPr>
        <w:t>Select a Report and click on select.</w:t>
      </w:r>
    </w:p>
    <w:p w14:paraId="38B95ECC" w14:textId="6F0F685F" w:rsidR="00562DB3" w:rsidRDefault="00562DB3" w:rsidP="00562DB3">
      <w:pPr>
        <w:widowControl w:val="0"/>
        <w:spacing w:before="37" w:line="240" w:lineRule="auto"/>
        <w:ind w:left="6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24083C" wp14:editId="77FB407C">
            <wp:extent cx="5943600" cy="1045210"/>
            <wp:effectExtent l="0" t="0" r="0" b="2540"/>
            <wp:docPr id="5362726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2695" name="Picture 5362726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45210"/>
                    </a:xfrm>
                    <a:prstGeom prst="rect">
                      <a:avLst/>
                    </a:prstGeom>
                  </pic:spPr>
                </pic:pic>
              </a:graphicData>
            </a:graphic>
          </wp:inline>
        </w:drawing>
      </w:r>
    </w:p>
    <w:p w14:paraId="49507729" w14:textId="636908EA" w:rsidR="00193D31" w:rsidRPr="00562DB3" w:rsidRDefault="00000000" w:rsidP="00562DB3">
      <w:pPr>
        <w:widowControl w:val="0"/>
        <w:numPr>
          <w:ilvl w:val="0"/>
          <w:numId w:val="48"/>
        </w:numPr>
        <w:spacing w:before="37" w:line="240" w:lineRule="auto"/>
        <w:ind w:left="425"/>
        <w:rPr>
          <w:rFonts w:ascii="Times New Roman" w:eastAsia="Times New Roman" w:hAnsi="Times New Roman" w:cs="Times New Roman"/>
          <w:sz w:val="24"/>
          <w:szCs w:val="24"/>
        </w:rPr>
      </w:pPr>
      <w:r w:rsidRPr="00562DB3">
        <w:rPr>
          <w:rFonts w:ascii="Times New Roman" w:eastAsia="Times New Roman" w:hAnsi="Times New Roman" w:cs="Times New Roman"/>
          <w:sz w:val="24"/>
          <w:szCs w:val="24"/>
        </w:rPr>
        <w:t>Preview is shown below.</w:t>
      </w:r>
    </w:p>
    <w:p w14:paraId="2EF82E59"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0216C6A1"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3ECECE1A"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Y-axis- sum of amount</w:t>
      </w:r>
    </w:p>
    <w:p w14:paraId="1EC59D75"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1E364C1A"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69C4508F" w14:textId="26735C30"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2B536FC4"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2BCEF97D" w14:textId="595169DA" w:rsidR="00193D31" w:rsidRDefault="00562DB3">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30F5D2" wp14:editId="33780D0A">
            <wp:extent cx="5278582" cy="3289935"/>
            <wp:effectExtent l="0" t="0" r="0" b="5715"/>
            <wp:docPr id="16434894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9448" name="Picture 18"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88527" cy="3296133"/>
                    </a:xfrm>
                    <a:prstGeom prst="rect">
                      <a:avLst/>
                    </a:prstGeom>
                  </pic:spPr>
                </pic:pic>
              </a:graphicData>
            </a:graphic>
          </wp:inline>
        </w:drawing>
      </w:r>
    </w:p>
    <w:p w14:paraId="3E46036E" w14:textId="77777777" w:rsidR="00193D31" w:rsidRDefault="00000000">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Again</w:t>
      </w:r>
      <w:proofErr w:type="gramEnd"/>
      <w:r>
        <w:rPr>
          <w:rFonts w:ascii="Times New Roman" w:eastAsia="Times New Roman" w:hAnsi="Times New Roman" w:cs="Times New Roman"/>
          <w:sz w:val="24"/>
          <w:szCs w:val="24"/>
        </w:rPr>
        <w:t xml:space="preserve"> select add component with above same steps</w:t>
      </w:r>
    </w:p>
    <w:p w14:paraId="1EFE76B1"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roofErr w:type="gramStart"/>
      <w:r>
        <w:rPr>
          <w:rFonts w:ascii="Times New Roman" w:eastAsia="Times New Roman" w:hAnsi="Times New Roman" w:cs="Times New Roman"/>
          <w:sz w:val="24"/>
          <w:szCs w:val="24"/>
        </w:rPr>
        <w:t>display  as</w:t>
      </w:r>
      <w:proofErr w:type="gramEnd"/>
      <w:r>
        <w:rPr>
          <w:rFonts w:ascii="Times New Roman" w:eastAsia="Times New Roman" w:hAnsi="Times New Roman" w:cs="Times New Roman"/>
          <w:sz w:val="24"/>
          <w:szCs w:val="24"/>
        </w:rPr>
        <w:t xml:space="preserve"> donut chart</w:t>
      </w:r>
    </w:p>
    <w:p w14:paraId="231C3513"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0C2CEC67" w14:textId="77777777"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2A927A72" w14:textId="6813CC66" w:rsidR="00193D31"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50703BEF" w14:textId="77777777" w:rsidR="00193D31" w:rsidRDefault="00000000">
      <w:pPr>
        <w:rPr>
          <w:color w:val="080707"/>
          <w:sz w:val="21"/>
          <w:szCs w:val="21"/>
          <w:highlight w:val="white"/>
        </w:rPr>
      </w:pPr>
      <w:r>
        <w:rPr>
          <w:color w:val="080707"/>
          <w:sz w:val="21"/>
          <w:szCs w:val="21"/>
          <w:highlight w:val="white"/>
        </w:rPr>
        <w:t>Click add.</w:t>
      </w:r>
    </w:p>
    <w:p w14:paraId="7CB81577" w14:textId="72C39230" w:rsidR="00193D31" w:rsidRDefault="00000000">
      <w:pPr>
        <w:rPr>
          <w:rFonts w:ascii="Times New Roman" w:eastAsia="Times New Roman" w:hAnsi="Times New Roman" w:cs="Times New Roman"/>
          <w:noProof/>
          <w:sz w:val="24"/>
          <w:szCs w:val="24"/>
        </w:rPr>
      </w:pPr>
      <w:r>
        <w:rPr>
          <w:color w:val="080707"/>
          <w:sz w:val="21"/>
          <w:szCs w:val="21"/>
          <w:highlight w:val="white"/>
        </w:rPr>
        <w:t>Click save and done.</w:t>
      </w:r>
    </w:p>
    <w:p w14:paraId="05C20BA1" w14:textId="32A7CDFD" w:rsidR="00193D31" w:rsidRDefault="007D27A4">
      <w:pPr>
        <w:rPr>
          <w:color w:val="080707"/>
          <w:sz w:val="21"/>
          <w:szCs w:val="21"/>
          <w:highlight w:val="white"/>
        </w:rPr>
      </w:pPr>
      <w:r>
        <w:rPr>
          <w:noProof/>
          <w:color w:val="080707"/>
          <w:sz w:val="21"/>
          <w:szCs w:val="21"/>
        </w:rPr>
        <w:drawing>
          <wp:inline distT="0" distB="0" distL="0" distR="0" wp14:anchorId="37F3B917" wp14:editId="245D8443">
            <wp:extent cx="5264727" cy="2500630"/>
            <wp:effectExtent l="0" t="0" r="0" b="0"/>
            <wp:docPr id="1239299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9072" name="Picture 1239299072"/>
                    <pic:cNvPicPr/>
                  </pic:nvPicPr>
                  <pic:blipFill>
                    <a:blip r:embed="rId48">
                      <a:extLst>
                        <a:ext uri="{28A0092B-C50C-407E-A947-70E740481C1C}">
                          <a14:useLocalDpi xmlns:a14="http://schemas.microsoft.com/office/drawing/2010/main" val="0"/>
                        </a:ext>
                      </a:extLst>
                    </a:blip>
                    <a:stretch>
                      <a:fillRect/>
                    </a:stretch>
                  </pic:blipFill>
                  <pic:spPr>
                    <a:xfrm>
                      <a:off x="0" y="0"/>
                      <a:ext cx="5316628" cy="2525282"/>
                    </a:xfrm>
                    <a:prstGeom prst="rect">
                      <a:avLst/>
                    </a:prstGeom>
                  </pic:spPr>
                </pic:pic>
              </a:graphicData>
            </a:graphic>
          </wp:inline>
        </w:drawing>
      </w:r>
    </w:p>
    <w:sectPr w:rsidR="00193D31">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D0B48" w14:textId="77777777" w:rsidR="000C55B8" w:rsidRDefault="000C55B8">
      <w:pPr>
        <w:spacing w:line="240" w:lineRule="auto"/>
      </w:pPr>
      <w:r>
        <w:separator/>
      </w:r>
    </w:p>
  </w:endnote>
  <w:endnote w:type="continuationSeparator" w:id="0">
    <w:p w14:paraId="615B1933" w14:textId="77777777" w:rsidR="000C55B8" w:rsidRDefault="000C5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Arimo">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A5ADB" w14:textId="77777777" w:rsidR="00193D31" w:rsidRDefault="00193D31">
    <w:pPr>
      <w:rPr>
        <w:ins w:id="54" w:author="SAIKEERTHI CHUKKA" w:date="2023-09-21T17:50:00Z"/>
        <w:b/>
        <w:sz w:val="23"/>
        <w:szCs w:val="23"/>
        <w:highlight w:val="white"/>
      </w:rPr>
    </w:pPr>
  </w:p>
  <w:p w14:paraId="71CC5980" w14:textId="77777777" w:rsidR="00193D31" w:rsidRDefault="00193D31">
    <w:pPr>
      <w:widowControl w:val="0"/>
      <w:pBdr>
        <w:top w:val="nil"/>
        <w:left w:val="nil"/>
        <w:bottom w:val="nil"/>
        <w:right w:val="nil"/>
        <w:between w:val="nil"/>
      </w:pBdr>
      <w:rPr>
        <w:b/>
        <w:sz w:val="23"/>
        <w:szCs w:val="23"/>
        <w:highlight w:val="whit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CA4ACA" w14:textId="77777777" w:rsidR="000C55B8" w:rsidRDefault="000C55B8">
      <w:pPr>
        <w:spacing w:line="240" w:lineRule="auto"/>
      </w:pPr>
      <w:r>
        <w:separator/>
      </w:r>
    </w:p>
  </w:footnote>
  <w:footnote w:type="continuationSeparator" w:id="0">
    <w:p w14:paraId="4D3D76FE" w14:textId="77777777" w:rsidR="000C55B8" w:rsidRDefault="000C55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85264" w14:textId="77777777" w:rsidR="00193D31" w:rsidRDefault="00193D31">
    <w:pPr>
      <w:rPr>
        <w:b/>
        <w:sz w:val="23"/>
        <w:szCs w:val="23"/>
        <w:highlight w:val="white"/>
      </w:rPr>
    </w:pPr>
  </w:p>
  <w:p w14:paraId="415DAA35" w14:textId="77777777" w:rsidR="00193D31" w:rsidRDefault="00193D31">
    <w:pPr>
      <w:rPr>
        <w:b/>
        <w:sz w:val="23"/>
        <w:szCs w:val="23"/>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674E"/>
    <w:multiLevelType w:val="multilevel"/>
    <w:tmpl w:val="DE82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AA5F0E"/>
    <w:multiLevelType w:val="hybridMultilevel"/>
    <w:tmpl w:val="D2129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87193"/>
    <w:multiLevelType w:val="multilevel"/>
    <w:tmpl w:val="B524B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C26634"/>
    <w:multiLevelType w:val="multilevel"/>
    <w:tmpl w:val="5C548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821A16"/>
    <w:multiLevelType w:val="multilevel"/>
    <w:tmpl w:val="03D2C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995F31"/>
    <w:multiLevelType w:val="multilevel"/>
    <w:tmpl w:val="64B62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F5217D"/>
    <w:multiLevelType w:val="multilevel"/>
    <w:tmpl w:val="E03E3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8524FB"/>
    <w:multiLevelType w:val="multilevel"/>
    <w:tmpl w:val="9B7C7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282B55"/>
    <w:multiLevelType w:val="multilevel"/>
    <w:tmpl w:val="3D5C77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37D6340"/>
    <w:multiLevelType w:val="multilevel"/>
    <w:tmpl w:val="C95E9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CB72C7"/>
    <w:multiLevelType w:val="multilevel"/>
    <w:tmpl w:val="25E2D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6160428"/>
    <w:multiLevelType w:val="multilevel"/>
    <w:tmpl w:val="3F840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FD494E"/>
    <w:multiLevelType w:val="multilevel"/>
    <w:tmpl w:val="F970C8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D03289"/>
    <w:multiLevelType w:val="multilevel"/>
    <w:tmpl w:val="E4F882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C8968D3"/>
    <w:multiLevelType w:val="multilevel"/>
    <w:tmpl w:val="75AA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E728A7"/>
    <w:multiLevelType w:val="hybridMultilevel"/>
    <w:tmpl w:val="9656F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C3968"/>
    <w:multiLevelType w:val="multilevel"/>
    <w:tmpl w:val="0A9EB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0C6129D"/>
    <w:multiLevelType w:val="multilevel"/>
    <w:tmpl w:val="651EA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0CC692F"/>
    <w:multiLevelType w:val="hybridMultilevel"/>
    <w:tmpl w:val="E5EAC72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21A31ADE"/>
    <w:multiLevelType w:val="multilevel"/>
    <w:tmpl w:val="DADA7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A12954"/>
    <w:multiLevelType w:val="multilevel"/>
    <w:tmpl w:val="8D72C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75802FE"/>
    <w:multiLevelType w:val="multilevel"/>
    <w:tmpl w:val="E984FA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29EA2BE6"/>
    <w:multiLevelType w:val="multilevel"/>
    <w:tmpl w:val="91141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3F446D"/>
    <w:multiLevelType w:val="hybridMultilevel"/>
    <w:tmpl w:val="95E61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842DEF"/>
    <w:multiLevelType w:val="multilevel"/>
    <w:tmpl w:val="E75C7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E8448CA"/>
    <w:multiLevelType w:val="multilevel"/>
    <w:tmpl w:val="60CCF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61A3176"/>
    <w:multiLevelType w:val="multilevel"/>
    <w:tmpl w:val="51606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6FC1823"/>
    <w:multiLevelType w:val="multilevel"/>
    <w:tmpl w:val="4EBC0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9A93A08"/>
    <w:multiLevelType w:val="multilevel"/>
    <w:tmpl w:val="124065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3B3C3B73"/>
    <w:multiLevelType w:val="multilevel"/>
    <w:tmpl w:val="C6DEC9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C683351"/>
    <w:multiLevelType w:val="multilevel"/>
    <w:tmpl w:val="DE981A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D162BA0"/>
    <w:multiLevelType w:val="multilevel"/>
    <w:tmpl w:val="94388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1CA135B"/>
    <w:multiLevelType w:val="multilevel"/>
    <w:tmpl w:val="897CD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0C0E26"/>
    <w:multiLevelType w:val="multilevel"/>
    <w:tmpl w:val="F856A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9225422"/>
    <w:multiLevelType w:val="multilevel"/>
    <w:tmpl w:val="C52E2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9F87080"/>
    <w:multiLevelType w:val="multilevel"/>
    <w:tmpl w:val="4D703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A072CE2"/>
    <w:multiLevelType w:val="multilevel"/>
    <w:tmpl w:val="4E080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A0D223B"/>
    <w:multiLevelType w:val="hybridMultilevel"/>
    <w:tmpl w:val="F050E6D6"/>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8" w15:restartNumberingAfterBreak="0">
    <w:nsid w:val="4A491533"/>
    <w:multiLevelType w:val="multilevel"/>
    <w:tmpl w:val="06D6B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1D9490B"/>
    <w:multiLevelType w:val="multilevel"/>
    <w:tmpl w:val="9B7C7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2BC2EFC"/>
    <w:multiLevelType w:val="multilevel"/>
    <w:tmpl w:val="734A7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2FB327C"/>
    <w:multiLevelType w:val="multilevel"/>
    <w:tmpl w:val="1EB673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9293B59"/>
    <w:multiLevelType w:val="hybridMultilevel"/>
    <w:tmpl w:val="09FC7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1206CE"/>
    <w:multiLevelType w:val="multilevel"/>
    <w:tmpl w:val="675CC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2076A90"/>
    <w:multiLevelType w:val="multilevel"/>
    <w:tmpl w:val="CA501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2301059"/>
    <w:multiLevelType w:val="multilevel"/>
    <w:tmpl w:val="CEF64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36430CD"/>
    <w:multiLevelType w:val="multilevel"/>
    <w:tmpl w:val="CCBAB4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3D64862"/>
    <w:multiLevelType w:val="multilevel"/>
    <w:tmpl w:val="42E23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60C39FC"/>
    <w:multiLevelType w:val="multilevel"/>
    <w:tmpl w:val="6A8C1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76548DE"/>
    <w:multiLevelType w:val="multilevel"/>
    <w:tmpl w:val="5CB2A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8D50DB0"/>
    <w:multiLevelType w:val="multilevel"/>
    <w:tmpl w:val="B51A1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BEE6001"/>
    <w:multiLevelType w:val="multilevel"/>
    <w:tmpl w:val="A6904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6A64C5"/>
    <w:multiLevelType w:val="multilevel"/>
    <w:tmpl w:val="32683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DAD4EF6"/>
    <w:multiLevelType w:val="multilevel"/>
    <w:tmpl w:val="DDF6AF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0AF47DF"/>
    <w:multiLevelType w:val="multilevel"/>
    <w:tmpl w:val="F8965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2131F35"/>
    <w:multiLevelType w:val="multilevel"/>
    <w:tmpl w:val="ED9AB6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740650BC"/>
    <w:multiLevelType w:val="multilevel"/>
    <w:tmpl w:val="0062F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54D4F13"/>
    <w:multiLevelType w:val="multilevel"/>
    <w:tmpl w:val="AF3E5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6DD5329"/>
    <w:multiLevelType w:val="hybridMultilevel"/>
    <w:tmpl w:val="3430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0841EB"/>
    <w:multiLevelType w:val="multilevel"/>
    <w:tmpl w:val="3BE2D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A1E304A"/>
    <w:multiLevelType w:val="multilevel"/>
    <w:tmpl w:val="9CC81A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B751785"/>
    <w:multiLevelType w:val="hybridMultilevel"/>
    <w:tmpl w:val="072C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9C3EE9"/>
    <w:multiLevelType w:val="multilevel"/>
    <w:tmpl w:val="4D925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CE76FEE"/>
    <w:multiLevelType w:val="multilevel"/>
    <w:tmpl w:val="79262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12584077">
    <w:abstractNumId w:val="55"/>
  </w:num>
  <w:num w:numId="2" w16cid:durableId="999192525">
    <w:abstractNumId w:val="13"/>
  </w:num>
  <w:num w:numId="3" w16cid:durableId="1928806820">
    <w:abstractNumId w:val="36"/>
  </w:num>
  <w:num w:numId="4" w16cid:durableId="1652363087">
    <w:abstractNumId w:val="60"/>
  </w:num>
  <w:num w:numId="5" w16cid:durableId="1432165869">
    <w:abstractNumId w:val="54"/>
  </w:num>
  <w:num w:numId="6" w16cid:durableId="719087659">
    <w:abstractNumId w:val="49"/>
  </w:num>
  <w:num w:numId="7" w16cid:durableId="2077431774">
    <w:abstractNumId w:val="28"/>
  </w:num>
  <w:num w:numId="8" w16cid:durableId="763916388">
    <w:abstractNumId w:val="29"/>
  </w:num>
  <w:num w:numId="9" w16cid:durableId="1146319491">
    <w:abstractNumId w:val="19"/>
  </w:num>
  <w:num w:numId="10" w16cid:durableId="970551359">
    <w:abstractNumId w:val="5"/>
  </w:num>
  <w:num w:numId="11" w16cid:durableId="403262905">
    <w:abstractNumId w:val="46"/>
  </w:num>
  <w:num w:numId="12" w16cid:durableId="47074203">
    <w:abstractNumId w:val="24"/>
  </w:num>
  <w:num w:numId="13" w16cid:durableId="1803957685">
    <w:abstractNumId w:val="25"/>
  </w:num>
  <w:num w:numId="14" w16cid:durableId="1176384418">
    <w:abstractNumId w:val="62"/>
  </w:num>
  <w:num w:numId="15" w16cid:durableId="345912251">
    <w:abstractNumId w:val="26"/>
  </w:num>
  <w:num w:numId="16" w16cid:durableId="1984501820">
    <w:abstractNumId w:val="22"/>
  </w:num>
  <w:num w:numId="17" w16cid:durableId="1469667636">
    <w:abstractNumId w:val="12"/>
  </w:num>
  <w:num w:numId="18" w16cid:durableId="2121142299">
    <w:abstractNumId w:val="52"/>
  </w:num>
  <w:num w:numId="19" w16cid:durableId="203449460">
    <w:abstractNumId w:val="59"/>
  </w:num>
  <w:num w:numId="20" w16cid:durableId="1747797149">
    <w:abstractNumId w:val="43"/>
  </w:num>
  <w:num w:numId="21" w16cid:durableId="6759242">
    <w:abstractNumId w:val="11"/>
  </w:num>
  <w:num w:numId="22" w16cid:durableId="285698348">
    <w:abstractNumId w:val="16"/>
  </w:num>
  <w:num w:numId="23" w16cid:durableId="1958371362">
    <w:abstractNumId w:val="47"/>
  </w:num>
  <w:num w:numId="24" w16cid:durableId="798962765">
    <w:abstractNumId w:val="63"/>
  </w:num>
  <w:num w:numId="25" w16cid:durableId="1731490820">
    <w:abstractNumId w:val="0"/>
  </w:num>
  <w:num w:numId="26" w16cid:durableId="1635479505">
    <w:abstractNumId w:val="21"/>
  </w:num>
  <w:num w:numId="27" w16cid:durableId="145629689">
    <w:abstractNumId w:val="50"/>
  </w:num>
  <w:num w:numId="28" w16cid:durableId="709646618">
    <w:abstractNumId w:val="17"/>
  </w:num>
  <w:num w:numId="29" w16cid:durableId="2086877093">
    <w:abstractNumId w:val="44"/>
  </w:num>
  <w:num w:numId="30" w16cid:durableId="708721557">
    <w:abstractNumId w:val="8"/>
  </w:num>
  <w:num w:numId="31" w16cid:durableId="1503083550">
    <w:abstractNumId w:val="41"/>
  </w:num>
  <w:num w:numId="32" w16cid:durableId="164366986">
    <w:abstractNumId w:val="27"/>
  </w:num>
  <w:num w:numId="33" w16cid:durableId="1701932433">
    <w:abstractNumId w:val="32"/>
  </w:num>
  <w:num w:numId="34" w16cid:durableId="988558366">
    <w:abstractNumId w:val="31"/>
  </w:num>
  <w:num w:numId="35" w16cid:durableId="584455762">
    <w:abstractNumId w:val="3"/>
  </w:num>
  <w:num w:numId="36" w16cid:durableId="957639747">
    <w:abstractNumId w:val="9"/>
  </w:num>
  <w:num w:numId="37" w16cid:durableId="1854876456">
    <w:abstractNumId w:val="40"/>
  </w:num>
  <w:num w:numId="38" w16cid:durableId="1631668149">
    <w:abstractNumId w:val="34"/>
  </w:num>
  <w:num w:numId="39" w16cid:durableId="260453818">
    <w:abstractNumId w:val="45"/>
  </w:num>
  <w:num w:numId="40" w16cid:durableId="933054519">
    <w:abstractNumId w:val="51"/>
  </w:num>
  <w:num w:numId="41" w16cid:durableId="1816988869">
    <w:abstractNumId w:val="53"/>
  </w:num>
  <w:num w:numId="42" w16cid:durableId="1743288872">
    <w:abstractNumId w:val="14"/>
  </w:num>
  <w:num w:numId="43" w16cid:durableId="1785494408">
    <w:abstractNumId w:val="33"/>
  </w:num>
  <w:num w:numId="44" w16cid:durableId="740979593">
    <w:abstractNumId w:val="35"/>
  </w:num>
  <w:num w:numId="45" w16cid:durableId="1169440373">
    <w:abstractNumId w:val="30"/>
  </w:num>
  <w:num w:numId="46" w16cid:durableId="1969192424">
    <w:abstractNumId w:val="20"/>
  </w:num>
  <w:num w:numId="47" w16cid:durableId="481704801">
    <w:abstractNumId w:val="10"/>
  </w:num>
  <w:num w:numId="48" w16cid:durableId="1356954712">
    <w:abstractNumId w:val="2"/>
  </w:num>
  <w:num w:numId="49" w16cid:durableId="1604655869">
    <w:abstractNumId w:val="6"/>
  </w:num>
  <w:num w:numId="50" w16cid:durableId="545920868">
    <w:abstractNumId w:val="57"/>
  </w:num>
  <w:num w:numId="51" w16cid:durableId="394358096">
    <w:abstractNumId w:val="38"/>
  </w:num>
  <w:num w:numId="52" w16cid:durableId="517811283">
    <w:abstractNumId w:val="4"/>
  </w:num>
  <w:num w:numId="53" w16cid:durableId="1256937891">
    <w:abstractNumId w:val="56"/>
  </w:num>
  <w:num w:numId="54" w16cid:durableId="1155874497">
    <w:abstractNumId w:val="48"/>
  </w:num>
  <w:num w:numId="55" w16cid:durableId="186874054">
    <w:abstractNumId w:val="1"/>
  </w:num>
  <w:num w:numId="56" w16cid:durableId="72899774">
    <w:abstractNumId w:val="15"/>
  </w:num>
  <w:num w:numId="57" w16cid:durableId="793526466">
    <w:abstractNumId w:val="18"/>
  </w:num>
  <w:num w:numId="58" w16cid:durableId="1862356779">
    <w:abstractNumId w:val="58"/>
  </w:num>
  <w:num w:numId="59" w16cid:durableId="881675291">
    <w:abstractNumId w:val="61"/>
  </w:num>
  <w:num w:numId="60" w16cid:durableId="274870626">
    <w:abstractNumId w:val="23"/>
  </w:num>
  <w:num w:numId="61" w16cid:durableId="1497964040">
    <w:abstractNumId w:val="7"/>
  </w:num>
  <w:num w:numId="62" w16cid:durableId="581522816">
    <w:abstractNumId w:val="39"/>
  </w:num>
  <w:num w:numId="63" w16cid:durableId="515340941">
    <w:abstractNumId w:val="42"/>
  </w:num>
  <w:num w:numId="64" w16cid:durableId="137064712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D31"/>
    <w:rsid w:val="00006A83"/>
    <w:rsid w:val="000C55B8"/>
    <w:rsid w:val="000E065C"/>
    <w:rsid w:val="00132204"/>
    <w:rsid w:val="00193D31"/>
    <w:rsid w:val="0019551F"/>
    <w:rsid w:val="001B2E93"/>
    <w:rsid w:val="001C14DB"/>
    <w:rsid w:val="00244597"/>
    <w:rsid w:val="00287BE4"/>
    <w:rsid w:val="00316B42"/>
    <w:rsid w:val="003265CA"/>
    <w:rsid w:val="00343A0F"/>
    <w:rsid w:val="0038681A"/>
    <w:rsid w:val="00396011"/>
    <w:rsid w:val="004607F6"/>
    <w:rsid w:val="00562DB3"/>
    <w:rsid w:val="00573E79"/>
    <w:rsid w:val="006A0DF4"/>
    <w:rsid w:val="006E23E3"/>
    <w:rsid w:val="00776DCD"/>
    <w:rsid w:val="007D27A4"/>
    <w:rsid w:val="0083642D"/>
    <w:rsid w:val="00866414"/>
    <w:rsid w:val="008A6394"/>
    <w:rsid w:val="008C2FD9"/>
    <w:rsid w:val="009002CB"/>
    <w:rsid w:val="0096691C"/>
    <w:rsid w:val="009D2DCF"/>
    <w:rsid w:val="00A243D2"/>
    <w:rsid w:val="00AA5008"/>
    <w:rsid w:val="00AF0224"/>
    <w:rsid w:val="00B07B82"/>
    <w:rsid w:val="00B37BFA"/>
    <w:rsid w:val="00C12D07"/>
    <w:rsid w:val="00CB33CA"/>
    <w:rsid w:val="00D00CFC"/>
    <w:rsid w:val="00E043E5"/>
    <w:rsid w:val="00E31A38"/>
    <w:rsid w:val="00E70771"/>
    <w:rsid w:val="00E91609"/>
    <w:rsid w:val="00F23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1AD91"/>
  <w15:docId w15:val="{D9546009-4BC2-4914-BD00-569B80D8A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06A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hyperlink" Target="https://developers.salesforce.com/Signup*"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eveloper.salesforce.com/signup"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3839</Words>
  <Characters>21883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Azeezulla Baig</dc:creator>
  <cp:lastModifiedBy>Shagufta Fathima</cp:lastModifiedBy>
  <cp:revision>2</cp:revision>
  <dcterms:created xsi:type="dcterms:W3CDTF">2024-09-23T05:55:00Z</dcterms:created>
  <dcterms:modified xsi:type="dcterms:W3CDTF">2024-09-23T05:55:00Z</dcterms:modified>
</cp:coreProperties>
</file>